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BC07B9" w14:textId="4A74EDD0" w:rsidR="00816655" w:rsidRPr="00C2598B" w:rsidRDefault="00D44749">
      <w:pPr>
        <w:spacing w:line="360" w:lineRule="auto"/>
        <w:ind w:left="720"/>
        <w:jc w:val="center"/>
        <w:rPr>
          <w:rFonts w:ascii="Times New Roman" w:hAnsi="Times New Roman"/>
          <w:b/>
          <w:sz w:val="20"/>
          <w:szCs w:val="20"/>
        </w:rPr>
        <w:pPrChange w:id="0" w:author="Eniola" w:date="2018-08-08T18:20:00Z">
          <w:pPr>
            <w:spacing w:line="360" w:lineRule="auto"/>
            <w:jc w:val="center"/>
          </w:pPr>
        </w:pPrChange>
      </w:pPr>
      <w:ins w:id="1" w:author="Eniola" w:date="2018-08-15T09:19:00Z">
        <w:r>
          <w:rPr>
            <w:rFonts w:ascii="Times New Roman" w:hAnsi="Times New Roman"/>
            <w:b/>
            <w:sz w:val="20"/>
            <w:szCs w:val="20"/>
          </w:rPr>
          <w:t xml:space="preserve"> </w:t>
        </w:r>
      </w:ins>
      <w:r w:rsidR="00816655" w:rsidRPr="00A85BD5">
        <w:rPr>
          <w:rFonts w:ascii="Times New Roman" w:hAnsi="Times New Roman"/>
          <w:b/>
          <w:sz w:val="20"/>
          <w:szCs w:val="20"/>
        </w:rPr>
        <w:t>Optimization</w:t>
      </w:r>
      <w:r w:rsidR="00FA64E2" w:rsidRPr="006605CA">
        <w:rPr>
          <w:rFonts w:ascii="Times New Roman" w:hAnsi="Times New Roman"/>
          <w:b/>
          <w:sz w:val="20"/>
          <w:szCs w:val="20"/>
        </w:rPr>
        <w:t xml:space="preserve"> of Nigeria Electoral Process using Blockchain </w:t>
      </w:r>
      <w:r w:rsidR="000609D0" w:rsidRPr="006605CA">
        <w:rPr>
          <w:rFonts w:ascii="Times New Roman" w:hAnsi="Times New Roman"/>
          <w:b/>
          <w:sz w:val="20"/>
          <w:szCs w:val="20"/>
        </w:rPr>
        <w:t>Technology</w:t>
      </w:r>
      <w:r w:rsidR="00FA64E2" w:rsidRPr="00C2598B">
        <w:rPr>
          <w:rFonts w:ascii="Times New Roman" w:hAnsi="Times New Roman"/>
          <w:b/>
          <w:sz w:val="20"/>
          <w:szCs w:val="20"/>
        </w:rPr>
        <w:t>.</w:t>
      </w:r>
    </w:p>
    <w:p w14:paraId="06812CE3" w14:textId="77777777" w:rsidR="004E16C3" w:rsidRPr="00F00475" w:rsidRDefault="00F83587">
      <w:pPr>
        <w:spacing w:line="360" w:lineRule="auto"/>
        <w:ind w:left="720"/>
        <w:jc w:val="center"/>
        <w:rPr>
          <w:rFonts w:ascii="Times New Roman" w:hAnsi="Times New Roman"/>
          <w:b/>
          <w:sz w:val="20"/>
          <w:szCs w:val="20"/>
          <w:vertAlign w:val="subscript"/>
        </w:rPr>
        <w:pPrChange w:id="2" w:author="Eniola" w:date="2018-08-08T18:20:00Z">
          <w:pPr>
            <w:spacing w:line="360" w:lineRule="auto"/>
            <w:jc w:val="center"/>
          </w:pPr>
        </w:pPrChange>
      </w:pPr>
      <w:r w:rsidRPr="00F00475">
        <w:rPr>
          <w:rFonts w:ascii="Times New Roman" w:hAnsi="Times New Roman"/>
          <w:b/>
          <w:sz w:val="20"/>
          <w:szCs w:val="20"/>
        </w:rPr>
        <w:t>Ishola Eniola O.</w:t>
      </w:r>
      <w:r w:rsidR="00670DCC" w:rsidRPr="00F00475">
        <w:rPr>
          <w:rFonts w:ascii="Times New Roman" w:hAnsi="Times New Roman"/>
          <w:b/>
          <w:sz w:val="20"/>
          <w:szCs w:val="20"/>
        </w:rPr>
        <w:t xml:space="preserve"> and</w:t>
      </w:r>
      <w:r w:rsidR="00670DCC" w:rsidRPr="00F00475">
        <w:rPr>
          <w:rFonts w:ascii="Times New Roman" w:hAnsi="Times New Roman"/>
          <w:b/>
          <w:sz w:val="20"/>
          <w:szCs w:val="20"/>
          <w:vertAlign w:val="subscript"/>
        </w:rPr>
        <w:t xml:space="preserve"> </w:t>
      </w:r>
      <w:r w:rsidRPr="00F00475">
        <w:rPr>
          <w:rFonts w:ascii="Times New Roman" w:hAnsi="Times New Roman"/>
          <w:b/>
          <w:sz w:val="20"/>
          <w:szCs w:val="20"/>
        </w:rPr>
        <w:t>Samaila G. Zainab</w:t>
      </w:r>
    </w:p>
    <w:p w14:paraId="24A3AA6D" w14:textId="2E47EF8F" w:rsidR="00E57282" w:rsidRPr="00DE0822" w:rsidRDefault="009F1EDF">
      <w:pPr>
        <w:spacing w:line="360" w:lineRule="auto"/>
        <w:ind w:left="720"/>
        <w:jc w:val="center"/>
        <w:rPr>
          <w:rFonts w:ascii="Times New Roman" w:hAnsi="Times New Roman"/>
          <w:b/>
          <w:sz w:val="20"/>
          <w:szCs w:val="20"/>
        </w:rPr>
        <w:pPrChange w:id="3" w:author="Eniola" w:date="2018-08-08T18:20:00Z">
          <w:pPr>
            <w:spacing w:line="360" w:lineRule="auto"/>
            <w:jc w:val="center"/>
          </w:pPr>
        </w:pPrChange>
      </w:pPr>
      <w:r w:rsidRPr="00DE0822">
        <w:rPr>
          <w:rFonts w:ascii="Times New Roman" w:hAnsi="Times New Roman"/>
          <w:b/>
          <w:sz w:val="20"/>
          <w:szCs w:val="20"/>
        </w:rPr>
        <w:t xml:space="preserve">Kings </w:t>
      </w:r>
      <w:r w:rsidR="00670DCC" w:rsidRPr="00DE0822">
        <w:rPr>
          <w:rFonts w:ascii="Times New Roman" w:hAnsi="Times New Roman"/>
          <w:b/>
          <w:sz w:val="20"/>
          <w:szCs w:val="20"/>
        </w:rPr>
        <w:t>Embedded Solutions L</w:t>
      </w:r>
      <w:ins w:id="4" w:author="Eniola" w:date="2018-08-08T17:55:00Z">
        <w:r w:rsidR="00646783" w:rsidRPr="00DE0822">
          <w:rPr>
            <w:rFonts w:ascii="Times New Roman" w:hAnsi="Times New Roman"/>
            <w:b/>
            <w:sz w:val="20"/>
            <w:szCs w:val="20"/>
          </w:rPr>
          <w:t>imi</w:t>
        </w:r>
      </w:ins>
      <w:del w:id="5" w:author="Eniola" w:date="2018-08-08T17:54:00Z">
        <w:r w:rsidR="00670DCC" w:rsidRPr="00DE0822" w:rsidDel="00646783">
          <w:rPr>
            <w:rFonts w:ascii="Times New Roman" w:hAnsi="Times New Roman"/>
            <w:b/>
            <w:sz w:val="20"/>
            <w:szCs w:val="20"/>
          </w:rPr>
          <w:delText>t</w:delText>
        </w:r>
      </w:del>
      <w:ins w:id="6" w:author="Eniola" w:date="2018-08-08T17:55:00Z">
        <w:r w:rsidR="00646783" w:rsidRPr="00DE0822">
          <w:rPr>
            <w:rFonts w:ascii="Times New Roman" w:hAnsi="Times New Roman"/>
            <w:b/>
            <w:sz w:val="20"/>
            <w:szCs w:val="20"/>
          </w:rPr>
          <w:t>ted</w:t>
        </w:r>
      </w:ins>
      <w:del w:id="7" w:author="Eniola" w:date="2018-08-08T17:54:00Z">
        <w:r w:rsidR="00670DCC" w:rsidRPr="00DE0822" w:rsidDel="00646783">
          <w:rPr>
            <w:rFonts w:ascii="Times New Roman" w:hAnsi="Times New Roman"/>
            <w:b/>
            <w:sz w:val="20"/>
            <w:szCs w:val="20"/>
          </w:rPr>
          <w:delText>d</w:delText>
        </w:r>
      </w:del>
      <w:r w:rsidR="00670DCC" w:rsidRPr="00DE0822">
        <w:rPr>
          <w:rFonts w:ascii="Times New Roman" w:hAnsi="Times New Roman"/>
          <w:b/>
          <w:sz w:val="20"/>
          <w:szCs w:val="20"/>
        </w:rPr>
        <w:t>.</w:t>
      </w:r>
    </w:p>
    <w:p w14:paraId="35CDE6A6" w14:textId="77777777" w:rsidR="00E57282" w:rsidRPr="00DE0822" w:rsidRDefault="00E57282">
      <w:pPr>
        <w:spacing w:line="360" w:lineRule="auto"/>
        <w:ind w:left="720"/>
        <w:jc w:val="both"/>
        <w:rPr>
          <w:rFonts w:ascii="Times New Roman" w:hAnsi="Times New Roman"/>
          <w:b/>
          <w:sz w:val="20"/>
          <w:szCs w:val="20"/>
        </w:rPr>
        <w:pPrChange w:id="8" w:author="Eniola" w:date="2018-08-08T18:20:00Z">
          <w:pPr>
            <w:spacing w:line="360" w:lineRule="auto"/>
            <w:jc w:val="both"/>
          </w:pPr>
        </w:pPrChange>
      </w:pPr>
      <w:r w:rsidRPr="00DE0822">
        <w:rPr>
          <w:rFonts w:ascii="Times New Roman" w:hAnsi="Times New Roman"/>
          <w:b/>
          <w:sz w:val="20"/>
          <w:szCs w:val="20"/>
        </w:rPr>
        <w:t>Abstract</w:t>
      </w:r>
    </w:p>
    <w:p w14:paraId="371639FC" w14:textId="0711966C" w:rsidR="00DE1E66" w:rsidRPr="00A85BD5" w:rsidRDefault="004E16C3">
      <w:pPr>
        <w:spacing w:line="360" w:lineRule="auto"/>
        <w:ind w:left="720"/>
        <w:jc w:val="both"/>
        <w:rPr>
          <w:rFonts w:ascii="Times New Roman" w:hAnsi="Times New Roman"/>
          <w:i/>
          <w:sz w:val="20"/>
          <w:szCs w:val="20"/>
        </w:rPr>
        <w:pPrChange w:id="9" w:author="Eniola" w:date="2018-08-08T18:20:00Z">
          <w:pPr>
            <w:spacing w:line="360" w:lineRule="auto"/>
            <w:jc w:val="both"/>
          </w:pPr>
        </w:pPrChange>
      </w:pPr>
      <w:r w:rsidRPr="00A85BD5">
        <w:rPr>
          <w:rFonts w:ascii="Times New Roman" w:hAnsi="Times New Roman"/>
          <w:i/>
          <w:sz w:val="20"/>
          <w:szCs w:val="20"/>
        </w:rPr>
        <w:t>This paper propose</w:t>
      </w:r>
      <w:ins w:id="10" w:author="user" w:date="2018-08-05T05:55:00Z">
        <w:r w:rsidR="00A570D1" w:rsidRPr="00A85BD5">
          <w:rPr>
            <w:rFonts w:ascii="Times New Roman" w:hAnsi="Times New Roman"/>
            <w:i/>
            <w:sz w:val="20"/>
            <w:szCs w:val="20"/>
          </w:rPr>
          <w:t>s</w:t>
        </w:r>
      </w:ins>
      <w:r w:rsidR="00746277" w:rsidRPr="00A85BD5">
        <w:rPr>
          <w:rFonts w:ascii="Times New Roman" w:hAnsi="Times New Roman"/>
          <w:i/>
          <w:sz w:val="20"/>
          <w:szCs w:val="20"/>
        </w:rPr>
        <w:t xml:space="preserve"> </w:t>
      </w:r>
      <w:del w:id="11" w:author="user" w:date="2018-08-05T05:55:00Z">
        <w:r w:rsidR="00746277" w:rsidRPr="00A85BD5" w:rsidDel="00A570D1">
          <w:rPr>
            <w:rFonts w:ascii="Times New Roman" w:hAnsi="Times New Roman"/>
            <w:i/>
            <w:sz w:val="20"/>
            <w:szCs w:val="20"/>
          </w:rPr>
          <w:delText>a</w:delText>
        </w:r>
      </w:del>
      <w:r w:rsidR="00746277" w:rsidRPr="00A85BD5">
        <w:rPr>
          <w:rFonts w:ascii="Times New Roman" w:hAnsi="Times New Roman"/>
          <w:i/>
          <w:sz w:val="20"/>
          <w:szCs w:val="20"/>
        </w:rPr>
        <w:t xml:space="preserve"> B</w:t>
      </w:r>
      <w:r w:rsidR="00832583" w:rsidRPr="00A85BD5">
        <w:rPr>
          <w:rFonts w:ascii="Times New Roman" w:hAnsi="Times New Roman"/>
          <w:i/>
          <w:sz w:val="20"/>
          <w:szCs w:val="20"/>
        </w:rPr>
        <w:t>lockchain technology</w:t>
      </w:r>
      <w:ins w:id="12" w:author="user" w:date="2018-08-05T05:55:00Z">
        <w:r w:rsidR="00A570D1" w:rsidRPr="00A85BD5">
          <w:rPr>
            <w:rFonts w:ascii="Times New Roman" w:hAnsi="Times New Roman"/>
            <w:i/>
            <w:sz w:val="20"/>
            <w:szCs w:val="20"/>
          </w:rPr>
          <w:t>-</w:t>
        </w:r>
      </w:ins>
      <w:del w:id="13" w:author="user" w:date="2018-08-05T05:55:00Z">
        <w:r w:rsidR="00832583" w:rsidRPr="00A85BD5" w:rsidDel="00A570D1">
          <w:rPr>
            <w:rFonts w:ascii="Times New Roman" w:hAnsi="Times New Roman"/>
            <w:i/>
            <w:sz w:val="20"/>
            <w:szCs w:val="20"/>
          </w:rPr>
          <w:delText xml:space="preserve"> </w:delText>
        </w:r>
      </w:del>
      <w:r w:rsidR="00832583" w:rsidRPr="00A85BD5">
        <w:rPr>
          <w:rFonts w:ascii="Times New Roman" w:hAnsi="Times New Roman"/>
          <w:i/>
          <w:sz w:val="20"/>
          <w:szCs w:val="20"/>
        </w:rPr>
        <w:t>based solution to build an open, trusted</w:t>
      </w:r>
      <w:ins w:id="14" w:author="user" w:date="2018-08-05T05:55:00Z">
        <w:r w:rsidR="00A570D1" w:rsidRPr="00A85BD5">
          <w:rPr>
            <w:rFonts w:ascii="Times New Roman" w:hAnsi="Times New Roman"/>
            <w:i/>
            <w:sz w:val="20"/>
            <w:szCs w:val="20"/>
          </w:rPr>
          <w:t xml:space="preserve"> and </w:t>
        </w:r>
      </w:ins>
      <w:del w:id="15" w:author="user" w:date="2018-08-05T05:55:00Z">
        <w:r w:rsidR="00832583" w:rsidRPr="00A85BD5" w:rsidDel="00A570D1">
          <w:rPr>
            <w:rFonts w:ascii="Times New Roman" w:hAnsi="Times New Roman"/>
            <w:i/>
            <w:sz w:val="20"/>
            <w:szCs w:val="20"/>
          </w:rPr>
          <w:delText xml:space="preserve">, </w:delText>
        </w:r>
      </w:del>
      <w:r w:rsidR="00832583" w:rsidRPr="00A85BD5">
        <w:rPr>
          <w:rFonts w:ascii="Times New Roman" w:hAnsi="Times New Roman"/>
          <w:i/>
          <w:sz w:val="20"/>
          <w:szCs w:val="20"/>
        </w:rPr>
        <w:t xml:space="preserve">decentralized </w:t>
      </w:r>
      <w:del w:id="16" w:author="Eniola" w:date="2018-08-06T21:28:00Z">
        <w:r w:rsidR="00832583" w:rsidRPr="00A85BD5" w:rsidDel="00BE7FF1">
          <w:rPr>
            <w:rFonts w:ascii="Times New Roman" w:hAnsi="Times New Roman"/>
            <w:i/>
            <w:sz w:val="20"/>
            <w:szCs w:val="20"/>
          </w:rPr>
          <w:delText xml:space="preserve">and tamper-proof </w:delText>
        </w:r>
      </w:del>
      <w:r w:rsidR="00832583" w:rsidRPr="00A85BD5">
        <w:rPr>
          <w:rFonts w:ascii="Times New Roman" w:hAnsi="Times New Roman"/>
          <w:i/>
          <w:sz w:val="20"/>
          <w:szCs w:val="20"/>
        </w:rPr>
        <w:t>system for the Nigeria Electoral System</w:t>
      </w:r>
      <w:r w:rsidR="00D25E8C" w:rsidRPr="00A85BD5">
        <w:rPr>
          <w:rFonts w:ascii="Times New Roman" w:hAnsi="Times New Roman"/>
          <w:i/>
          <w:sz w:val="20"/>
          <w:szCs w:val="20"/>
        </w:rPr>
        <w:t xml:space="preserve"> focus</w:t>
      </w:r>
      <w:r w:rsidR="00832583" w:rsidRPr="00A85BD5">
        <w:rPr>
          <w:rFonts w:ascii="Times New Roman" w:hAnsi="Times New Roman"/>
          <w:i/>
          <w:sz w:val="20"/>
          <w:szCs w:val="20"/>
        </w:rPr>
        <w:t>ing</w:t>
      </w:r>
      <w:r w:rsidR="00D25E8C" w:rsidRPr="00A85BD5">
        <w:rPr>
          <w:rFonts w:ascii="Times New Roman" w:hAnsi="Times New Roman"/>
          <w:i/>
          <w:sz w:val="20"/>
          <w:szCs w:val="20"/>
        </w:rPr>
        <w:t xml:space="preserve"> on the public key cryptography, priv</w:t>
      </w:r>
      <w:r w:rsidR="00746277" w:rsidRPr="00A85BD5">
        <w:rPr>
          <w:rFonts w:ascii="Times New Roman" w:hAnsi="Times New Roman"/>
          <w:i/>
          <w:sz w:val="20"/>
          <w:szCs w:val="20"/>
        </w:rPr>
        <w:t xml:space="preserve">acy, and verification steps for </w:t>
      </w:r>
      <w:r w:rsidR="00FA65A2" w:rsidRPr="00A85BD5">
        <w:rPr>
          <w:rFonts w:ascii="Times New Roman" w:hAnsi="Times New Roman"/>
          <w:i/>
          <w:sz w:val="20"/>
          <w:szCs w:val="20"/>
        </w:rPr>
        <w:t>Nigeria</w:t>
      </w:r>
      <w:r w:rsidR="002973D8" w:rsidRPr="00A85BD5">
        <w:rPr>
          <w:rFonts w:ascii="Times New Roman" w:hAnsi="Times New Roman"/>
          <w:i/>
          <w:sz w:val="20"/>
          <w:szCs w:val="20"/>
        </w:rPr>
        <w:t xml:space="preserve"> Electoral P</w:t>
      </w:r>
      <w:r w:rsidR="00D25E8C" w:rsidRPr="00A85BD5">
        <w:rPr>
          <w:rFonts w:ascii="Times New Roman" w:hAnsi="Times New Roman"/>
          <w:i/>
          <w:sz w:val="20"/>
          <w:szCs w:val="20"/>
        </w:rPr>
        <w:t>rocess.</w:t>
      </w:r>
      <w:r w:rsidR="00FA65A2" w:rsidRPr="00A85BD5">
        <w:rPr>
          <w:rFonts w:ascii="Times New Roman" w:hAnsi="Times New Roman"/>
          <w:i/>
          <w:sz w:val="20"/>
          <w:szCs w:val="20"/>
        </w:rPr>
        <w:t xml:space="preserve"> </w:t>
      </w:r>
      <w:r w:rsidR="00E754EB" w:rsidRPr="00A85BD5">
        <w:rPr>
          <w:rFonts w:ascii="Times New Roman" w:hAnsi="Times New Roman"/>
          <w:i/>
          <w:sz w:val="20"/>
          <w:szCs w:val="20"/>
        </w:rPr>
        <w:t xml:space="preserve">The </w:t>
      </w:r>
      <w:r w:rsidR="006D2771" w:rsidRPr="00A85BD5">
        <w:rPr>
          <w:rFonts w:ascii="Times New Roman" w:hAnsi="Times New Roman"/>
          <w:i/>
          <w:sz w:val="20"/>
          <w:szCs w:val="20"/>
        </w:rPr>
        <w:t>Blockchain</w:t>
      </w:r>
      <w:r w:rsidR="00E754EB" w:rsidRPr="00A85BD5">
        <w:rPr>
          <w:rFonts w:ascii="Times New Roman" w:hAnsi="Times New Roman"/>
          <w:i/>
          <w:sz w:val="20"/>
          <w:szCs w:val="20"/>
        </w:rPr>
        <w:t>-based electoral system</w:t>
      </w:r>
      <w:r w:rsidR="00FA65A2" w:rsidRPr="00A85BD5">
        <w:rPr>
          <w:rFonts w:ascii="Times New Roman" w:hAnsi="Times New Roman"/>
          <w:i/>
          <w:sz w:val="20"/>
          <w:szCs w:val="20"/>
        </w:rPr>
        <w:t xml:space="preserve"> technology </w:t>
      </w:r>
      <w:r w:rsidR="00720A6E" w:rsidRPr="00A85BD5">
        <w:rPr>
          <w:rFonts w:ascii="Times New Roman" w:hAnsi="Times New Roman"/>
          <w:i/>
          <w:sz w:val="20"/>
          <w:szCs w:val="20"/>
        </w:rPr>
        <w:t xml:space="preserve">was developed </w:t>
      </w:r>
      <w:r w:rsidR="00FA65A2" w:rsidRPr="00A85BD5">
        <w:rPr>
          <w:rFonts w:ascii="Times New Roman" w:hAnsi="Times New Roman"/>
          <w:i/>
          <w:sz w:val="20"/>
          <w:szCs w:val="20"/>
        </w:rPr>
        <w:t xml:space="preserve">from a set of state transition rules to a method for creating blocks for </w:t>
      </w:r>
      <w:r w:rsidR="001A7B49" w:rsidRPr="00A85BD5">
        <w:rPr>
          <w:rFonts w:ascii="Times New Roman" w:hAnsi="Times New Roman"/>
          <w:i/>
          <w:sz w:val="20"/>
          <w:szCs w:val="20"/>
        </w:rPr>
        <w:t xml:space="preserve">all </w:t>
      </w:r>
      <w:r w:rsidR="00BB1799" w:rsidRPr="00A85BD5">
        <w:rPr>
          <w:rFonts w:ascii="Times New Roman" w:hAnsi="Times New Roman"/>
          <w:i/>
          <w:sz w:val="20"/>
          <w:szCs w:val="20"/>
        </w:rPr>
        <w:t xml:space="preserve">contesting </w:t>
      </w:r>
      <w:r w:rsidR="00FA65A2" w:rsidRPr="00A85BD5">
        <w:rPr>
          <w:rFonts w:ascii="Times New Roman" w:hAnsi="Times New Roman"/>
          <w:i/>
          <w:sz w:val="20"/>
          <w:szCs w:val="20"/>
        </w:rPr>
        <w:t>parties</w:t>
      </w:r>
      <w:r w:rsidR="008E10B2" w:rsidRPr="00A85BD5">
        <w:rPr>
          <w:rFonts w:ascii="Times New Roman" w:hAnsi="Times New Roman"/>
          <w:i/>
          <w:sz w:val="20"/>
          <w:szCs w:val="20"/>
        </w:rPr>
        <w:t xml:space="preserve"> in Nigeria</w:t>
      </w:r>
      <w:r w:rsidR="00FA65A2" w:rsidRPr="00A85BD5">
        <w:rPr>
          <w:rFonts w:ascii="Times New Roman" w:hAnsi="Times New Roman"/>
          <w:i/>
          <w:sz w:val="20"/>
          <w:szCs w:val="20"/>
        </w:rPr>
        <w:t xml:space="preserve">, to mechanisms for checking the </w:t>
      </w:r>
      <w:r w:rsidR="008E10B2" w:rsidRPr="00A85BD5">
        <w:rPr>
          <w:rFonts w:ascii="Times New Roman" w:hAnsi="Times New Roman"/>
          <w:i/>
          <w:sz w:val="20"/>
          <w:szCs w:val="20"/>
        </w:rPr>
        <w:t xml:space="preserve">voter’s accreditations, </w:t>
      </w:r>
      <w:r w:rsidR="00FA65A2" w:rsidRPr="00A85BD5">
        <w:rPr>
          <w:rFonts w:ascii="Times New Roman" w:hAnsi="Times New Roman"/>
          <w:i/>
          <w:sz w:val="20"/>
          <w:szCs w:val="20"/>
        </w:rPr>
        <w:t>va</w:t>
      </w:r>
      <w:r w:rsidR="007B4F69" w:rsidRPr="00A85BD5">
        <w:rPr>
          <w:rFonts w:ascii="Times New Roman" w:hAnsi="Times New Roman"/>
          <w:i/>
          <w:sz w:val="20"/>
          <w:szCs w:val="20"/>
        </w:rPr>
        <w:t>lidity of election</w:t>
      </w:r>
      <w:r w:rsidR="00FA65A2" w:rsidRPr="00A85BD5">
        <w:rPr>
          <w:rFonts w:ascii="Times New Roman" w:hAnsi="Times New Roman"/>
          <w:i/>
          <w:sz w:val="20"/>
          <w:szCs w:val="20"/>
        </w:rPr>
        <w:t>, and the full chain election</w:t>
      </w:r>
      <w:r w:rsidR="007C0875" w:rsidRPr="00A85BD5">
        <w:rPr>
          <w:rFonts w:ascii="Times New Roman" w:hAnsi="Times New Roman"/>
          <w:i/>
          <w:sz w:val="20"/>
          <w:szCs w:val="20"/>
        </w:rPr>
        <w:t xml:space="preserve"> monitoring</w:t>
      </w:r>
      <w:r w:rsidR="00FA65A2" w:rsidRPr="00A85BD5">
        <w:rPr>
          <w:rFonts w:ascii="Times New Roman" w:hAnsi="Times New Roman"/>
          <w:i/>
          <w:sz w:val="20"/>
          <w:szCs w:val="20"/>
        </w:rPr>
        <w:t xml:space="preserve"> systems.</w:t>
      </w:r>
      <w:r w:rsidR="008E10B2" w:rsidRPr="00A85BD5">
        <w:rPr>
          <w:rFonts w:ascii="Times New Roman" w:hAnsi="Times New Roman"/>
          <w:i/>
          <w:sz w:val="20"/>
          <w:szCs w:val="20"/>
        </w:rPr>
        <w:t xml:space="preserve"> </w:t>
      </w:r>
      <w:r w:rsidR="00215756" w:rsidRPr="00A85BD5">
        <w:rPr>
          <w:rFonts w:ascii="Times New Roman" w:hAnsi="Times New Roman"/>
          <w:i/>
          <w:sz w:val="20"/>
          <w:szCs w:val="20"/>
        </w:rPr>
        <w:t>In the later part of the paper</w:t>
      </w:r>
      <w:r w:rsidR="006D2771" w:rsidRPr="00A85BD5">
        <w:rPr>
          <w:rFonts w:ascii="Times New Roman" w:hAnsi="Times New Roman"/>
          <w:i/>
          <w:sz w:val="20"/>
          <w:szCs w:val="20"/>
        </w:rPr>
        <w:t>,</w:t>
      </w:r>
      <w:r w:rsidR="00215756" w:rsidRPr="00A85BD5">
        <w:rPr>
          <w:rFonts w:ascii="Times New Roman" w:hAnsi="Times New Roman"/>
          <w:i/>
          <w:sz w:val="20"/>
          <w:szCs w:val="20"/>
        </w:rPr>
        <w:t xml:space="preserve"> </w:t>
      </w:r>
      <w:ins w:id="17" w:author="Eniola" w:date="2018-08-06T21:28:00Z">
        <w:r w:rsidR="00150364" w:rsidRPr="00A85BD5">
          <w:rPr>
            <w:rFonts w:ascii="Times New Roman" w:hAnsi="Times New Roman"/>
            <w:i/>
            <w:sz w:val="20"/>
            <w:szCs w:val="20"/>
          </w:rPr>
          <w:t>w</w:t>
        </w:r>
        <w:r w:rsidR="00BE7FF1" w:rsidRPr="00A85BD5">
          <w:rPr>
            <w:rFonts w:ascii="Times New Roman" w:hAnsi="Times New Roman"/>
            <w:i/>
            <w:sz w:val="20"/>
            <w:szCs w:val="20"/>
          </w:rPr>
          <w:t>e</w:t>
        </w:r>
      </w:ins>
      <w:del w:id="18" w:author="Eniola" w:date="2018-08-06T21:29:00Z">
        <w:r w:rsidR="00215756" w:rsidRPr="00A85BD5" w:rsidDel="00BE7FF1">
          <w:rPr>
            <w:rFonts w:ascii="Times New Roman" w:hAnsi="Times New Roman"/>
            <w:i/>
            <w:sz w:val="20"/>
            <w:szCs w:val="20"/>
          </w:rPr>
          <w:delText>I</w:delText>
        </w:r>
      </w:del>
      <w:r w:rsidR="00215756" w:rsidRPr="00A85BD5">
        <w:rPr>
          <w:rFonts w:ascii="Times New Roman" w:hAnsi="Times New Roman"/>
          <w:i/>
          <w:sz w:val="20"/>
          <w:szCs w:val="20"/>
        </w:rPr>
        <w:t xml:space="preserve"> discuss</w:t>
      </w:r>
      <w:ins w:id="19" w:author="Eniola" w:date="2018-08-06T21:29:00Z">
        <w:r w:rsidR="00D63B81" w:rsidRPr="00A85BD5">
          <w:rPr>
            <w:rFonts w:ascii="Times New Roman" w:hAnsi="Times New Roman"/>
            <w:i/>
            <w:sz w:val="20"/>
            <w:szCs w:val="20"/>
          </w:rPr>
          <w:t>ed</w:t>
        </w:r>
      </w:ins>
      <w:r w:rsidR="00215756" w:rsidRPr="00A85BD5">
        <w:rPr>
          <w:rFonts w:ascii="Times New Roman" w:hAnsi="Times New Roman"/>
          <w:i/>
          <w:sz w:val="20"/>
          <w:szCs w:val="20"/>
        </w:rPr>
        <w:t xml:space="preserve"> the “design experiment” for the</w:t>
      </w:r>
      <w:r w:rsidR="008E10B2" w:rsidRPr="00A85BD5">
        <w:rPr>
          <w:rFonts w:ascii="Times New Roman" w:hAnsi="Times New Roman"/>
          <w:i/>
          <w:sz w:val="20"/>
          <w:szCs w:val="20"/>
        </w:rPr>
        <w:t xml:space="preserve"> proposed </w:t>
      </w:r>
      <w:r w:rsidR="00746277" w:rsidRPr="00A85BD5">
        <w:rPr>
          <w:rFonts w:ascii="Times New Roman" w:hAnsi="Times New Roman"/>
          <w:i/>
          <w:sz w:val="20"/>
          <w:szCs w:val="20"/>
        </w:rPr>
        <w:t>B</w:t>
      </w:r>
      <w:r w:rsidR="00334D98" w:rsidRPr="00A85BD5">
        <w:rPr>
          <w:rFonts w:ascii="Times New Roman" w:hAnsi="Times New Roman"/>
          <w:i/>
          <w:sz w:val="20"/>
          <w:szCs w:val="20"/>
        </w:rPr>
        <w:t xml:space="preserve">lockchain </w:t>
      </w:r>
      <w:r w:rsidR="00215756" w:rsidRPr="00A85BD5">
        <w:rPr>
          <w:rFonts w:ascii="Times New Roman" w:hAnsi="Times New Roman"/>
          <w:i/>
          <w:sz w:val="20"/>
          <w:szCs w:val="20"/>
        </w:rPr>
        <w:t>application for the Nigeria Electoral</w:t>
      </w:r>
      <w:r w:rsidR="003F7595" w:rsidRPr="00A85BD5">
        <w:rPr>
          <w:rFonts w:ascii="Times New Roman" w:hAnsi="Times New Roman"/>
          <w:i/>
          <w:sz w:val="20"/>
          <w:szCs w:val="20"/>
        </w:rPr>
        <w:t xml:space="preserve"> S</w:t>
      </w:r>
      <w:r w:rsidR="00334D98" w:rsidRPr="00A85BD5">
        <w:rPr>
          <w:rFonts w:ascii="Times New Roman" w:hAnsi="Times New Roman"/>
          <w:i/>
          <w:sz w:val="20"/>
          <w:szCs w:val="20"/>
        </w:rPr>
        <w:t xml:space="preserve">ystem </w:t>
      </w:r>
      <w:r w:rsidR="00E5449A" w:rsidRPr="00A85BD5">
        <w:rPr>
          <w:rFonts w:ascii="Times New Roman" w:hAnsi="Times New Roman"/>
          <w:i/>
          <w:sz w:val="20"/>
          <w:szCs w:val="20"/>
        </w:rPr>
        <w:t>will be a success</w:t>
      </w:r>
      <w:r w:rsidR="00334D98" w:rsidRPr="00A85BD5">
        <w:rPr>
          <w:rFonts w:ascii="Times New Roman" w:hAnsi="Times New Roman"/>
          <w:i/>
          <w:sz w:val="20"/>
          <w:szCs w:val="20"/>
        </w:rPr>
        <w:t xml:space="preserve">, </w:t>
      </w:r>
      <w:r w:rsidR="00885C2D" w:rsidRPr="00A85BD5">
        <w:rPr>
          <w:rFonts w:ascii="Times New Roman" w:hAnsi="Times New Roman"/>
          <w:i/>
          <w:sz w:val="20"/>
          <w:szCs w:val="20"/>
        </w:rPr>
        <w:t xml:space="preserve">making the entire voting processes </w:t>
      </w:r>
      <w:r w:rsidR="00334D98" w:rsidRPr="00A85BD5">
        <w:rPr>
          <w:rFonts w:ascii="Times New Roman" w:hAnsi="Times New Roman"/>
          <w:i/>
          <w:sz w:val="20"/>
          <w:szCs w:val="20"/>
        </w:rPr>
        <w:t xml:space="preserve">way faster, </w:t>
      </w:r>
      <w:r w:rsidR="00885C2D" w:rsidRPr="00A85BD5">
        <w:rPr>
          <w:rFonts w:ascii="Times New Roman" w:hAnsi="Times New Roman"/>
          <w:i/>
          <w:sz w:val="20"/>
          <w:szCs w:val="20"/>
        </w:rPr>
        <w:t xml:space="preserve">reduced paper-works, </w:t>
      </w:r>
      <w:r w:rsidR="00334D98" w:rsidRPr="00A85BD5">
        <w:rPr>
          <w:rFonts w:ascii="Times New Roman" w:hAnsi="Times New Roman"/>
          <w:i/>
          <w:sz w:val="20"/>
          <w:szCs w:val="20"/>
        </w:rPr>
        <w:t>and more secure</w:t>
      </w:r>
      <w:r w:rsidR="00885C2D" w:rsidRPr="00A85BD5">
        <w:rPr>
          <w:rFonts w:ascii="Times New Roman" w:hAnsi="Times New Roman"/>
          <w:i/>
          <w:sz w:val="20"/>
          <w:szCs w:val="20"/>
        </w:rPr>
        <w:t>d</w:t>
      </w:r>
      <w:r w:rsidR="00334D98" w:rsidRPr="00A85BD5">
        <w:rPr>
          <w:rFonts w:ascii="Times New Roman" w:hAnsi="Times New Roman"/>
          <w:i/>
          <w:sz w:val="20"/>
          <w:szCs w:val="20"/>
        </w:rPr>
        <w:t xml:space="preserve"> </w:t>
      </w:r>
      <w:r w:rsidR="00885C2D" w:rsidRPr="00A85BD5">
        <w:rPr>
          <w:rFonts w:ascii="Times New Roman" w:hAnsi="Times New Roman"/>
          <w:i/>
          <w:sz w:val="20"/>
          <w:szCs w:val="20"/>
        </w:rPr>
        <w:t>voting system</w:t>
      </w:r>
      <w:r w:rsidR="00334D98" w:rsidRPr="00A85BD5">
        <w:rPr>
          <w:rFonts w:ascii="Times New Roman" w:hAnsi="Times New Roman"/>
          <w:i/>
          <w:sz w:val="20"/>
          <w:szCs w:val="20"/>
        </w:rPr>
        <w:t xml:space="preserve">. </w:t>
      </w:r>
      <w:r w:rsidR="00301344" w:rsidRPr="00A85BD5">
        <w:rPr>
          <w:rFonts w:ascii="Times New Roman" w:hAnsi="Times New Roman"/>
          <w:i/>
          <w:sz w:val="20"/>
          <w:szCs w:val="20"/>
        </w:rPr>
        <w:t>The success proves the use of a</w:t>
      </w:r>
      <w:r w:rsidR="008E10B2" w:rsidRPr="00A85BD5">
        <w:rPr>
          <w:rFonts w:ascii="Times New Roman" w:hAnsi="Times New Roman"/>
          <w:i/>
          <w:sz w:val="20"/>
          <w:szCs w:val="20"/>
        </w:rPr>
        <w:t xml:space="preserve"> distributed ledgers to run </w:t>
      </w:r>
      <w:r w:rsidR="00301344" w:rsidRPr="00A85BD5">
        <w:rPr>
          <w:rFonts w:ascii="Times New Roman" w:hAnsi="Times New Roman"/>
          <w:i/>
          <w:sz w:val="20"/>
          <w:szCs w:val="20"/>
        </w:rPr>
        <w:t xml:space="preserve">the </w:t>
      </w:r>
      <w:r w:rsidR="008E10B2" w:rsidRPr="00A85BD5">
        <w:rPr>
          <w:rFonts w:ascii="Times New Roman" w:hAnsi="Times New Roman"/>
          <w:i/>
          <w:sz w:val="20"/>
          <w:szCs w:val="20"/>
        </w:rPr>
        <w:t>voting processe</w:t>
      </w:r>
      <w:r w:rsidR="00B80574" w:rsidRPr="00A85BD5">
        <w:rPr>
          <w:rFonts w:ascii="Times New Roman" w:hAnsi="Times New Roman"/>
          <w:i/>
          <w:sz w:val="20"/>
          <w:szCs w:val="20"/>
        </w:rPr>
        <w:t>s will</w:t>
      </w:r>
      <w:r w:rsidR="00301344" w:rsidRPr="00A85BD5">
        <w:rPr>
          <w:rFonts w:ascii="Times New Roman" w:hAnsi="Times New Roman"/>
          <w:i/>
          <w:sz w:val="20"/>
          <w:szCs w:val="20"/>
        </w:rPr>
        <w:t xml:space="preserve"> </w:t>
      </w:r>
      <w:r w:rsidR="008E10B2" w:rsidRPr="00A85BD5">
        <w:rPr>
          <w:rFonts w:ascii="Times New Roman" w:hAnsi="Times New Roman"/>
          <w:i/>
          <w:sz w:val="20"/>
          <w:szCs w:val="20"/>
        </w:rPr>
        <w:t xml:space="preserve">prevent fraud &amp; identify theft. </w:t>
      </w:r>
    </w:p>
    <w:p w14:paraId="6ABB3D8E" w14:textId="77777777" w:rsidR="005A7739" w:rsidRPr="00A85BD5" w:rsidRDefault="006C5364">
      <w:pPr>
        <w:spacing w:line="360" w:lineRule="auto"/>
        <w:ind w:left="720"/>
        <w:jc w:val="both"/>
        <w:rPr>
          <w:rFonts w:ascii="Times New Roman" w:hAnsi="Times New Roman"/>
          <w:sz w:val="20"/>
          <w:szCs w:val="20"/>
        </w:rPr>
        <w:pPrChange w:id="20" w:author="Eniola" w:date="2018-08-08T18:20:00Z">
          <w:pPr>
            <w:spacing w:line="360" w:lineRule="auto"/>
            <w:jc w:val="both"/>
          </w:pPr>
        </w:pPrChange>
      </w:pPr>
      <w:r w:rsidRPr="00A85BD5">
        <w:rPr>
          <w:rFonts w:ascii="Times New Roman" w:hAnsi="Times New Roman"/>
          <w:b/>
          <w:sz w:val="20"/>
          <w:szCs w:val="20"/>
        </w:rPr>
        <w:t>Keyword</w:t>
      </w:r>
      <w:r w:rsidR="00876216" w:rsidRPr="00A85BD5">
        <w:rPr>
          <w:rFonts w:ascii="Times New Roman" w:hAnsi="Times New Roman"/>
          <w:b/>
          <w:sz w:val="20"/>
          <w:szCs w:val="20"/>
        </w:rPr>
        <w:t>:</w:t>
      </w:r>
      <w:r w:rsidR="00876216" w:rsidRPr="00A85BD5">
        <w:rPr>
          <w:rFonts w:ascii="Times New Roman" w:hAnsi="Times New Roman"/>
          <w:sz w:val="20"/>
          <w:szCs w:val="20"/>
        </w:rPr>
        <w:t xml:space="preserve"> </w:t>
      </w:r>
      <w:r w:rsidR="008E10B2" w:rsidRPr="00A85BD5">
        <w:rPr>
          <w:rFonts w:ascii="Times New Roman" w:hAnsi="Times New Roman"/>
          <w:sz w:val="20"/>
          <w:szCs w:val="20"/>
        </w:rPr>
        <w:t>Blockchain</w:t>
      </w:r>
      <w:r w:rsidR="007C6BD5" w:rsidRPr="00A85BD5">
        <w:rPr>
          <w:rFonts w:ascii="Times New Roman" w:hAnsi="Times New Roman"/>
          <w:sz w:val="20"/>
          <w:szCs w:val="20"/>
        </w:rPr>
        <w:t xml:space="preserve">, Security, </w:t>
      </w:r>
      <w:r w:rsidR="008E10B2" w:rsidRPr="00A85BD5">
        <w:rPr>
          <w:rFonts w:ascii="Times New Roman" w:hAnsi="Times New Roman"/>
          <w:sz w:val="20"/>
          <w:szCs w:val="20"/>
        </w:rPr>
        <w:t>Cryptography</w:t>
      </w:r>
      <w:r w:rsidR="00AC7E22" w:rsidRPr="00A85BD5">
        <w:rPr>
          <w:rFonts w:ascii="Times New Roman" w:hAnsi="Times New Roman"/>
          <w:sz w:val="20"/>
          <w:szCs w:val="20"/>
        </w:rPr>
        <w:t>,</w:t>
      </w:r>
      <w:r w:rsidR="00C10755" w:rsidRPr="00A85BD5">
        <w:rPr>
          <w:rFonts w:ascii="Times New Roman" w:hAnsi="Times New Roman"/>
          <w:sz w:val="20"/>
          <w:szCs w:val="20"/>
        </w:rPr>
        <w:t xml:space="preserve"> </w:t>
      </w:r>
      <w:r w:rsidR="00810AAF" w:rsidRPr="00A85BD5">
        <w:rPr>
          <w:rFonts w:ascii="Times New Roman" w:hAnsi="Times New Roman"/>
          <w:sz w:val="20"/>
          <w:szCs w:val="20"/>
        </w:rPr>
        <w:t>Public key</w:t>
      </w:r>
      <w:r w:rsidR="00042998" w:rsidRPr="00A85BD5">
        <w:rPr>
          <w:rFonts w:ascii="Times New Roman" w:hAnsi="Times New Roman"/>
          <w:sz w:val="20"/>
          <w:szCs w:val="20"/>
        </w:rPr>
        <w:t xml:space="preserve">, Privacy &amp; </w:t>
      </w:r>
      <w:r w:rsidR="00080598" w:rsidRPr="00A85BD5">
        <w:rPr>
          <w:rFonts w:ascii="Times New Roman" w:hAnsi="Times New Roman"/>
          <w:sz w:val="20"/>
          <w:szCs w:val="20"/>
        </w:rPr>
        <w:t>Distributed L</w:t>
      </w:r>
      <w:r w:rsidR="00FB202F" w:rsidRPr="00A85BD5">
        <w:rPr>
          <w:rFonts w:ascii="Times New Roman" w:hAnsi="Times New Roman"/>
          <w:sz w:val="20"/>
          <w:szCs w:val="20"/>
        </w:rPr>
        <w:t>edger</w:t>
      </w:r>
      <w:r w:rsidR="00042998" w:rsidRPr="00A85BD5">
        <w:rPr>
          <w:rFonts w:ascii="Times New Roman" w:hAnsi="Times New Roman"/>
          <w:sz w:val="20"/>
          <w:szCs w:val="20"/>
        </w:rPr>
        <w:t>.</w:t>
      </w:r>
    </w:p>
    <w:p w14:paraId="20E0BA9C" w14:textId="77777777" w:rsidR="006605CA" w:rsidRDefault="006605CA">
      <w:pPr>
        <w:spacing w:line="360" w:lineRule="auto"/>
        <w:ind w:left="720"/>
        <w:jc w:val="both"/>
        <w:rPr>
          <w:ins w:id="21" w:author="Eniola" w:date="2018-08-08T18:22:00Z"/>
          <w:rFonts w:ascii="Times New Roman" w:hAnsi="Times New Roman"/>
          <w:b/>
          <w:sz w:val="20"/>
          <w:szCs w:val="20"/>
        </w:rPr>
        <w:pPrChange w:id="22" w:author="Eniola" w:date="2018-08-08T18:20:00Z">
          <w:pPr>
            <w:spacing w:line="360" w:lineRule="auto"/>
            <w:jc w:val="both"/>
          </w:pPr>
        </w:pPrChange>
      </w:pPr>
    </w:p>
    <w:p w14:paraId="2C355597" w14:textId="559DC6CE" w:rsidR="00682C8E" w:rsidRPr="006605CA" w:rsidRDefault="00030227">
      <w:pPr>
        <w:spacing w:line="360" w:lineRule="auto"/>
        <w:ind w:left="720"/>
        <w:jc w:val="both"/>
        <w:rPr>
          <w:rFonts w:ascii="Times New Roman" w:hAnsi="Times New Roman"/>
          <w:b/>
          <w:sz w:val="20"/>
          <w:szCs w:val="20"/>
        </w:rPr>
        <w:pPrChange w:id="23" w:author="Eniola" w:date="2018-08-08T18:20:00Z">
          <w:pPr>
            <w:spacing w:line="360" w:lineRule="auto"/>
            <w:jc w:val="both"/>
          </w:pPr>
        </w:pPrChange>
      </w:pPr>
      <w:r w:rsidRPr="006605CA">
        <w:rPr>
          <w:rFonts w:ascii="Times New Roman" w:hAnsi="Times New Roman"/>
          <w:b/>
          <w:sz w:val="20"/>
          <w:szCs w:val="20"/>
        </w:rPr>
        <w:t>INTRODUCTION</w:t>
      </w:r>
    </w:p>
    <w:p w14:paraId="15215601" w14:textId="77777777" w:rsidR="007B4F69" w:rsidRPr="00DE0822" w:rsidRDefault="007B4F69">
      <w:pPr>
        <w:spacing w:line="360" w:lineRule="auto"/>
        <w:ind w:left="720"/>
        <w:jc w:val="both"/>
        <w:rPr>
          <w:rFonts w:ascii="Times New Roman" w:hAnsi="Times New Roman"/>
          <w:sz w:val="20"/>
          <w:szCs w:val="20"/>
        </w:rPr>
        <w:pPrChange w:id="24" w:author="Eniola" w:date="2018-08-08T18:20:00Z">
          <w:pPr>
            <w:spacing w:line="360" w:lineRule="auto"/>
            <w:jc w:val="both"/>
          </w:pPr>
        </w:pPrChange>
      </w:pPr>
      <w:r w:rsidRPr="00F00475">
        <w:rPr>
          <w:rFonts w:ascii="Times New Roman" w:hAnsi="Times New Roman"/>
          <w:sz w:val="20"/>
          <w:szCs w:val="20"/>
        </w:rPr>
        <w:t>Nigeria want to hold its elections and prevent voters’ fraud and eliminate vote rigging.</w:t>
      </w:r>
      <w:r w:rsidR="002C18CF" w:rsidRPr="00F00475">
        <w:rPr>
          <w:rFonts w:ascii="Times New Roman" w:hAnsi="Times New Roman"/>
          <w:sz w:val="20"/>
          <w:szCs w:val="20"/>
        </w:rPr>
        <w:t xml:space="preserve"> Immutable publicly – viewable ledgers or recorded votes for the Independent National Electoral </w:t>
      </w:r>
      <w:r w:rsidR="00670CC4" w:rsidRPr="00DE0822">
        <w:rPr>
          <w:rFonts w:ascii="Times New Roman" w:hAnsi="Times New Roman"/>
          <w:sz w:val="20"/>
          <w:szCs w:val="20"/>
        </w:rPr>
        <w:t>Commission</w:t>
      </w:r>
      <w:r w:rsidR="002C18CF" w:rsidRPr="00DE0822">
        <w:rPr>
          <w:rFonts w:ascii="Times New Roman" w:hAnsi="Times New Roman"/>
          <w:sz w:val="20"/>
          <w:szCs w:val="20"/>
        </w:rPr>
        <w:t xml:space="preserve"> (INEC) would make elections more democratic and fair. To accomplish this without a trusted party, elections must be publicly announced using the public ledger in order to enable cryptography with integrity.</w:t>
      </w:r>
    </w:p>
    <w:p w14:paraId="3AED172A" w14:textId="77777777" w:rsidR="009907E8" w:rsidRPr="00A85BD5" w:rsidRDefault="005062FC">
      <w:pPr>
        <w:spacing w:line="360" w:lineRule="auto"/>
        <w:ind w:left="720"/>
        <w:jc w:val="both"/>
        <w:rPr>
          <w:rFonts w:ascii="Times New Roman" w:hAnsi="Times New Roman"/>
          <w:sz w:val="20"/>
          <w:szCs w:val="20"/>
        </w:rPr>
        <w:pPrChange w:id="25" w:author="Eniola" w:date="2018-08-08T18:20:00Z">
          <w:pPr>
            <w:spacing w:line="360" w:lineRule="auto"/>
            <w:jc w:val="both"/>
          </w:pPr>
        </w:pPrChange>
      </w:pPr>
      <w:r w:rsidRPr="00A85BD5">
        <w:rPr>
          <w:rFonts w:ascii="Times New Roman" w:hAnsi="Times New Roman"/>
          <w:sz w:val="20"/>
          <w:szCs w:val="20"/>
        </w:rPr>
        <w:t xml:space="preserve">First and foremost, </w:t>
      </w:r>
      <w:r w:rsidR="009907E8" w:rsidRPr="00A85BD5">
        <w:rPr>
          <w:rFonts w:ascii="Times New Roman" w:hAnsi="Times New Roman"/>
          <w:sz w:val="20"/>
          <w:szCs w:val="20"/>
        </w:rPr>
        <w:t>what is a blockchain?</w:t>
      </w:r>
    </w:p>
    <w:p w14:paraId="349E85F1" w14:textId="2C8CB525" w:rsidR="009907E8" w:rsidRPr="00A85BD5" w:rsidRDefault="007B5822">
      <w:pPr>
        <w:spacing w:line="360" w:lineRule="auto"/>
        <w:ind w:left="720"/>
        <w:jc w:val="both"/>
        <w:rPr>
          <w:rFonts w:ascii="Times New Roman" w:hAnsi="Times New Roman"/>
          <w:sz w:val="20"/>
          <w:szCs w:val="20"/>
        </w:rPr>
        <w:pPrChange w:id="26" w:author="Eniola" w:date="2018-08-08T18:20:00Z">
          <w:pPr>
            <w:spacing w:line="360" w:lineRule="auto"/>
            <w:jc w:val="both"/>
          </w:pPr>
        </w:pPrChange>
      </w:pPr>
      <w:ins w:id="27" w:author="Eniola" w:date="2018-08-06T21:54:00Z">
        <w:r w:rsidRPr="00A85BD5">
          <w:rPr>
            <w:rFonts w:ascii="Times New Roman" w:hAnsi="Times New Roman"/>
            <w:sz w:val="20"/>
            <w:szCs w:val="20"/>
          </w:rPr>
          <w:t>“</w:t>
        </w:r>
      </w:ins>
      <w:r w:rsidR="009907E8" w:rsidRPr="00A85BD5">
        <w:rPr>
          <w:rFonts w:ascii="Times New Roman" w:hAnsi="Times New Roman"/>
          <w:sz w:val="20"/>
          <w:szCs w:val="20"/>
        </w:rPr>
        <w:t>A blockchain is a continuously growing list of records, called blocks, which are linked and secured using cryptography</w:t>
      </w:r>
      <w:ins w:id="28" w:author="Eniola" w:date="2018-08-06T21:54:00Z">
        <w:r w:rsidRPr="00A85BD5">
          <w:rPr>
            <w:rFonts w:ascii="Times New Roman" w:hAnsi="Times New Roman"/>
            <w:sz w:val="20"/>
            <w:szCs w:val="20"/>
          </w:rPr>
          <w:t>”</w:t>
        </w:r>
      </w:ins>
      <w:r w:rsidR="009907E8" w:rsidRPr="00A85BD5">
        <w:rPr>
          <w:rFonts w:ascii="Times New Roman" w:hAnsi="Times New Roman"/>
          <w:sz w:val="20"/>
          <w:szCs w:val="20"/>
        </w:rPr>
        <w:t xml:space="preserve"> (Wikipedia, 2018).</w:t>
      </w:r>
      <w:r w:rsidR="009A7E53" w:rsidRPr="00A85BD5">
        <w:rPr>
          <w:rFonts w:ascii="Times New Roman" w:hAnsi="Times New Roman"/>
          <w:sz w:val="20"/>
          <w:szCs w:val="20"/>
        </w:rPr>
        <w:t xml:space="preserve"> The concept of blockchain initially came from Stuart Haber and </w:t>
      </w:r>
      <w:del w:id="29" w:author="Eniola" w:date="2018-08-06T21:55:00Z">
        <w:r w:rsidR="009A7E53" w:rsidRPr="00A85BD5" w:rsidDel="007B5822">
          <w:rPr>
            <w:rFonts w:ascii="Times New Roman" w:hAnsi="Times New Roman"/>
            <w:sz w:val="20"/>
            <w:szCs w:val="20"/>
          </w:rPr>
          <w:delText>W.Scott</w:delText>
        </w:r>
      </w:del>
      <w:ins w:id="30" w:author="Eniola" w:date="2018-08-06T21:55:00Z">
        <w:r w:rsidRPr="00A85BD5">
          <w:rPr>
            <w:rFonts w:ascii="Times New Roman" w:hAnsi="Times New Roman"/>
            <w:sz w:val="20"/>
            <w:szCs w:val="20"/>
          </w:rPr>
          <w:t>W. Scott</w:t>
        </w:r>
      </w:ins>
      <w:r w:rsidR="009A7E53" w:rsidRPr="00A85BD5">
        <w:rPr>
          <w:rFonts w:ascii="Times New Roman" w:hAnsi="Times New Roman"/>
          <w:sz w:val="20"/>
          <w:szCs w:val="20"/>
        </w:rPr>
        <w:t xml:space="preserve"> Stornetta in a </w:t>
      </w:r>
      <w:r w:rsidR="00781154" w:rsidRPr="00A85BD5">
        <w:rPr>
          <w:rFonts w:ascii="Times New Roman" w:hAnsi="Times New Roman"/>
          <w:sz w:val="20"/>
          <w:szCs w:val="20"/>
        </w:rPr>
        <w:t>1991 paper called “how  to time stamp a digital document”. Most of the ideas and concept of blockchain are actually present in that paper.</w:t>
      </w:r>
    </w:p>
    <w:p w14:paraId="408546AB" w14:textId="20A853BA" w:rsidR="005062FC" w:rsidRPr="00A85BD5" w:rsidDel="00DE0822" w:rsidRDefault="005062FC">
      <w:pPr>
        <w:spacing w:line="360" w:lineRule="auto"/>
        <w:ind w:left="720"/>
        <w:jc w:val="both"/>
        <w:rPr>
          <w:del w:id="31" w:author="Eniola" w:date="2018-08-08T18:31:00Z"/>
          <w:rFonts w:ascii="Times New Roman" w:hAnsi="Times New Roman"/>
          <w:sz w:val="20"/>
          <w:szCs w:val="20"/>
        </w:rPr>
        <w:pPrChange w:id="32" w:author="Eniola" w:date="2018-08-09T12:56:00Z">
          <w:pPr>
            <w:spacing w:line="360" w:lineRule="auto"/>
            <w:jc w:val="both"/>
          </w:pPr>
        </w:pPrChange>
      </w:pPr>
      <w:r w:rsidRPr="00A85BD5">
        <w:rPr>
          <w:rFonts w:ascii="Times New Roman" w:hAnsi="Times New Roman"/>
          <w:sz w:val="20"/>
          <w:szCs w:val="20"/>
        </w:rPr>
        <w:t xml:space="preserve">Blockchain is a public electronic ledger </w:t>
      </w:r>
      <w:r w:rsidR="009F0331" w:rsidRPr="00A85BD5">
        <w:rPr>
          <w:rFonts w:ascii="Times New Roman" w:hAnsi="Times New Roman"/>
          <w:sz w:val="20"/>
          <w:szCs w:val="20"/>
        </w:rPr>
        <w:t>–</w:t>
      </w:r>
      <w:r w:rsidRPr="00A85BD5">
        <w:rPr>
          <w:rFonts w:ascii="Times New Roman" w:hAnsi="Times New Roman"/>
          <w:sz w:val="20"/>
          <w:szCs w:val="20"/>
        </w:rPr>
        <w:t xml:space="preserve"> similar</w:t>
      </w:r>
      <w:r w:rsidR="009F0331" w:rsidRPr="00A85BD5">
        <w:rPr>
          <w:rFonts w:ascii="Times New Roman" w:hAnsi="Times New Roman"/>
          <w:sz w:val="20"/>
          <w:szCs w:val="20"/>
        </w:rPr>
        <w:t xml:space="preserve"> to a relational database -  that can be openly shared among disparate users and that creates an unchangeable</w:t>
      </w:r>
      <w:r w:rsidR="007A2420" w:rsidRPr="00A85BD5">
        <w:rPr>
          <w:rFonts w:ascii="Times New Roman" w:hAnsi="Times New Roman"/>
          <w:sz w:val="20"/>
          <w:szCs w:val="20"/>
        </w:rPr>
        <w:t xml:space="preserve"> record of their transactions</w:t>
      </w:r>
      <w:r w:rsidR="00E82B26" w:rsidRPr="00A85BD5">
        <w:rPr>
          <w:rFonts w:ascii="Times New Roman" w:hAnsi="Times New Roman"/>
          <w:sz w:val="20"/>
          <w:szCs w:val="20"/>
        </w:rPr>
        <w:t xml:space="preserve">, each one time-stamped and linked </w:t>
      </w:r>
      <w:r w:rsidR="00F229CD" w:rsidRPr="00A85BD5">
        <w:rPr>
          <w:rFonts w:ascii="Times New Roman" w:hAnsi="Times New Roman"/>
          <w:sz w:val="20"/>
          <w:szCs w:val="20"/>
        </w:rPr>
        <w:t>to the previous</w:t>
      </w:r>
      <w:r w:rsidR="00C9427D" w:rsidRPr="00A85BD5">
        <w:rPr>
          <w:rFonts w:ascii="Times New Roman" w:hAnsi="Times New Roman"/>
          <w:sz w:val="20"/>
          <w:szCs w:val="20"/>
        </w:rPr>
        <w:t xml:space="preserve"> one. </w:t>
      </w:r>
      <w:ins w:id="33" w:author="Eniola" w:date="2018-08-06T22:01:00Z">
        <w:r w:rsidR="00B3237B" w:rsidRPr="00A85BD5">
          <w:rPr>
            <w:rFonts w:ascii="Times New Roman" w:hAnsi="Times New Roman"/>
            <w:sz w:val="20"/>
            <w:szCs w:val="20"/>
          </w:rPr>
          <w:t>“</w:t>
        </w:r>
      </w:ins>
      <w:r w:rsidR="00C9427D" w:rsidRPr="00A85BD5">
        <w:rPr>
          <w:rFonts w:ascii="Times New Roman" w:hAnsi="Times New Roman"/>
          <w:sz w:val="20"/>
          <w:szCs w:val="20"/>
        </w:rPr>
        <w:t>Each digital record</w:t>
      </w:r>
      <w:r w:rsidR="007270BE" w:rsidRPr="00A85BD5">
        <w:rPr>
          <w:rFonts w:ascii="Times New Roman" w:hAnsi="Times New Roman"/>
          <w:sz w:val="20"/>
          <w:szCs w:val="20"/>
        </w:rPr>
        <w:t xml:space="preserve"> or transaction in the thread is called a block and it allows </w:t>
      </w:r>
      <w:r w:rsidR="00C73439" w:rsidRPr="00A85BD5">
        <w:rPr>
          <w:rFonts w:ascii="Times New Roman" w:hAnsi="Times New Roman"/>
          <w:sz w:val="20"/>
          <w:szCs w:val="20"/>
        </w:rPr>
        <w:t>either an</w:t>
      </w:r>
      <w:r w:rsidR="00813D00" w:rsidRPr="00A85BD5">
        <w:rPr>
          <w:rFonts w:ascii="Times New Roman" w:hAnsi="Times New Roman"/>
          <w:sz w:val="20"/>
          <w:szCs w:val="20"/>
        </w:rPr>
        <w:t xml:space="preserve"> open or controlled set of users to participate in the electronic ledger. Each block is linked to a specific </w:t>
      </w:r>
      <w:r w:rsidR="00A92472" w:rsidRPr="00A85BD5">
        <w:rPr>
          <w:rFonts w:ascii="Times New Roman" w:hAnsi="Times New Roman"/>
          <w:sz w:val="20"/>
          <w:szCs w:val="20"/>
        </w:rPr>
        <w:t>participant</w:t>
      </w:r>
      <w:ins w:id="34" w:author="Eniola" w:date="2018-08-06T22:00:00Z">
        <w:r w:rsidR="00BF648D" w:rsidRPr="00A85BD5">
          <w:rPr>
            <w:rFonts w:ascii="Times New Roman" w:hAnsi="Times New Roman"/>
            <w:sz w:val="20"/>
            <w:szCs w:val="20"/>
          </w:rPr>
          <w:t>”</w:t>
        </w:r>
      </w:ins>
      <w:r w:rsidR="00A92472" w:rsidRPr="00A85BD5">
        <w:rPr>
          <w:rFonts w:ascii="Times New Roman" w:hAnsi="Times New Roman"/>
          <w:sz w:val="20"/>
          <w:szCs w:val="20"/>
        </w:rPr>
        <w:t xml:space="preserve"> </w:t>
      </w:r>
      <w:r w:rsidR="005F6C40" w:rsidRPr="00A85BD5">
        <w:rPr>
          <w:rFonts w:ascii="Times New Roman" w:hAnsi="Times New Roman"/>
          <w:sz w:val="20"/>
          <w:szCs w:val="20"/>
        </w:rPr>
        <w:t>(Lucas Mearian, 2018).</w:t>
      </w:r>
    </w:p>
    <w:p w14:paraId="3BEEA609" w14:textId="77777777" w:rsidR="00DE0822" w:rsidRDefault="00DE0822">
      <w:pPr>
        <w:spacing w:line="360" w:lineRule="auto"/>
        <w:ind w:left="720"/>
        <w:jc w:val="both"/>
        <w:rPr>
          <w:ins w:id="35" w:author="Eniola" w:date="2018-08-08T18:31:00Z"/>
          <w:rFonts w:ascii="Times New Roman" w:hAnsi="Times New Roman"/>
          <w:sz w:val="20"/>
          <w:szCs w:val="20"/>
        </w:rPr>
        <w:sectPr w:rsidR="00DE0822" w:rsidSect="00DE0822">
          <w:footerReference w:type="default" r:id="rId8"/>
          <w:pgSz w:w="11906" w:h="16838" w:code="9"/>
          <w:pgMar w:top="1440" w:right="1080" w:bottom="1800" w:left="1080" w:header="720" w:footer="720" w:gutter="0"/>
          <w:cols w:space="720"/>
          <w:docGrid w:linePitch="360"/>
          <w:sectPrChange w:id="38" w:author="Eniola" w:date="2018-08-08T18:31:00Z">
            <w:sectPr w:rsidR="00DE0822" w:rsidSect="00DE0822">
              <w:pgMar w:top="1080" w:right="1080" w:bottom="1800" w:left="1080" w:header="720" w:footer="720" w:gutter="0"/>
            </w:sectPr>
          </w:sectPrChange>
        </w:sectPr>
        <w:pPrChange w:id="39" w:author="Eniola" w:date="2018-08-09T12:56:00Z">
          <w:pPr>
            <w:spacing w:line="360" w:lineRule="auto"/>
            <w:jc w:val="both"/>
          </w:pPr>
        </w:pPrChange>
      </w:pPr>
    </w:p>
    <w:p w14:paraId="6D5D73D1" w14:textId="5CA0A18D" w:rsidR="00DE15A1" w:rsidDel="00F00475" w:rsidRDefault="00DE15A1" w:rsidP="00F00475">
      <w:pPr>
        <w:spacing w:line="360" w:lineRule="auto"/>
        <w:jc w:val="both"/>
        <w:rPr>
          <w:del w:id="40" w:author="Eniola" w:date="2018-08-08T18:29:00Z"/>
          <w:rFonts w:ascii="Times New Roman" w:hAnsi="Times New Roman"/>
          <w:sz w:val="20"/>
          <w:szCs w:val="20"/>
        </w:rPr>
      </w:pPr>
    </w:p>
    <w:p w14:paraId="7334B3E7" w14:textId="1259D80C" w:rsidR="00781154" w:rsidRPr="00DE0822" w:rsidDel="00F00475" w:rsidRDefault="00781154" w:rsidP="00F00475">
      <w:pPr>
        <w:spacing w:line="360" w:lineRule="auto"/>
        <w:jc w:val="both"/>
        <w:rPr>
          <w:del w:id="41" w:author="Eniola" w:date="2018-08-08T18:29:00Z"/>
          <w:rFonts w:ascii="Times New Roman" w:hAnsi="Times New Roman"/>
          <w:sz w:val="20"/>
          <w:szCs w:val="20"/>
        </w:rPr>
      </w:pPr>
    </w:p>
    <w:p w14:paraId="47E690E4" w14:textId="556B9627" w:rsidR="00781154" w:rsidRPr="00EF58CB" w:rsidDel="00F00475" w:rsidRDefault="00781154" w:rsidP="00F00475">
      <w:pPr>
        <w:spacing w:line="360" w:lineRule="auto"/>
        <w:jc w:val="both"/>
        <w:rPr>
          <w:del w:id="42" w:author="Eniola" w:date="2018-08-08T18:28:00Z"/>
          <w:rFonts w:ascii="Times New Roman" w:hAnsi="Times New Roman"/>
          <w:sz w:val="20"/>
          <w:szCs w:val="20"/>
        </w:rPr>
      </w:pPr>
    </w:p>
    <w:p w14:paraId="73514AEC" w14:textId="3C4BB58C" w:rsidR="00781154" w:rsidRPr="00F00475" w:rsidDel="00F00475" w:rsidRDefault="00781154" w:rsidP="00F00475">
      <w:pPr>
        <w:spacing w:line="360" w:lineRule="auto"/>
        <w:jc w:val="both"/>
        <w:rPr>
          <w:del w:id="43" w:author="Eniola" w:date="2018-08-08T18:28:00Z"/>
          <w:rFonts w:ascii="Times New Roman" w:hAnsi="Times New Roman"/>
          <w:sz w:val="20"/>
          <w:szCs w:val="20"/>
        </w:rPr>
      </w:pPr>
    </w:p>
    <w:p w14:paraId="10B4469C" w14:textId="77777777" w:rsidR="00781154" w:rsidRPr="00F00475" w:rsidDel="00F00475" w:rsidRDefault="00781154" w:rsidP="00F00475">
      <w:pPr>
        <w:spacing w:line="360" w:lineRule="auto"/>
        <w:jc w:val="both"/>
        <w:rPr>
          <w:del w:id="44" w:author="Eniola" w:date="2018-08-08T18:28:00Z"/>
          <w:rFonts w:ascii="Times New Roman" w:hAnsi="Times New Roman"/>
          <w:sz w:val="20"/>
          <w:szCs w:val="20"/>
        </w:rPr>
      </w:pPr>
    </w:p>
    <w:p w14:paraId="6F058059" w14:textId="3F9FDC94" w:rsidR="00781154" w:rsidRPr="00DE0822" w:rsidDel="00F00475" w:rsidRDefault="00781154" w:rsidP="00F00475">
      <w:pPr>
        <w:spacing w:line="360" w:lineRule="auto"/>
        <w:jc w:val="both"/>
        <w:rPr>
          <w:del w:id="45" w:author="Eniola" w:date="2018-08-08T18:27:00Z"/>
          <w:rFonts w:ascii="Times New Roman" w:hAnsi="Times New Roman"/>
          <w:sz w:val="20"/>
          <w:szCs w:val="20"/>
        </w:rPr>
      </w:pPr>
    </w:p>
    <w:p w14:paraId="4119C095" w14:textId="47925616" w:rsidR="00781154" w:rsidRPr="00A85BD5" w:rsidDel="00F00475" w:rsidRDefault="00781154" w:rsidP="00F00475">
      <w:pPr>
        <w:spacing w:line="360" w:lineRule="auto"/>
        <w:jc w:val="both"/>
        <w:rPr>
          <w:del w:id="46" w:author="Eniola" w:date="2018-08-08T18:27:00Z"/>
          <w:rFonts w:ascii="Times New Roman" w:hAnsi="Times New Roman"/>
          <w:sz w:val="20"/>
          <w:szCs w:val="20"/>
        </w:rPr>
      </w:pPr>
    </w:p>
    <w:p w14:paraId="13FDDD7D" w14:textId="53FD5359" w:rsidR="00781154" w:rsidRPr="00A85BD5" w:rsidDel="00F00475" w:rsidRDefault="00781154" w:rsidP="00F00475">
      <w:pPr>
        <w:spacing w:line="360" w:lineRule="auto"/>
        <w:jc w:val="both"/>
        <w:rPr>
          <w:del w:id="47" w:author="Eniola" w:date="2018-08-08T18:27:00Z"/>
          <w:rFonts w:ascii="Times New Roman" w:hAnsi="Times New Roman"/>
          <w:sz w:val="20"/>
          <w:szCs w:val="20"/>
        </w:rPr>
      </w:pPr>
    </w:p>
    <w:p w14:paraId="0D26B139" w14:textId="38735081" w:rsidR="00781154" w:rsidRPr="00A85BD5" w:rsidDel="00F00475" w:rsidRDefault="00781154" w:rsidP="00F00475">
      <w:pPr>
        <w:spacing w:line="360" w:lineRule="auto"/>
        <w:jc w:val="both"/>
        <w:rPr>
          <w:del w:id="48" w:author="Eniola" w:date="2018-08-08T18:27:00Z"/>
          <w:rFonts w:ascii="Times New Roman" w:hAnsi="Times New Roman"/>
          <w:sz w:val="20"/>
          <w:szCs w:val="20"/>
        </w:rPr>
      </w:pPr>
    </w:p>
    <w:p w14:paraId="20697CA6" w14:textId="3AE4302B" w:rsidR="00781154" w:rsidRPr="00A85BD5" w:rsidDel="00F00475" w:rsidRDefault="00781154" w:rsidP="00F00475">
      <w:pPr>
        <w:spacing w:line="360" w:lineRule="auto"/>
        <w:jc w:val="both"/>
        <w:rPr>
          <w:del w:id="49" w:author="Eniola" w:date="2018-08-08T18:27:00Z"/>
          <w:rFonts w:ascii="Times New Roman" w:hAnsi="Times New Roman"/>
          <w:sz w:val="20"/>
          <w:szCs w:val="20"/>
        </w:rPr>
      </w:pPr>
    </w:p>
    <w:p w14:paraId="09DFB4D7" w14:textId="5F18AA26" w:rsidR="00781154" w:rsidRPr="00A85BD5" w:rsidDel="00F00475" w:rsidRDefault="00781154" w:rsidP="00F00475">
      <w:pPr>
        <w:spacing w:line="360" w:lineRule="auto"/>
        <w:jc w:val="both"/>
        <w:rPr>
          <w:del w:id="50" w:author="Eniola" w:date="2018-08-08T18:27:00Z"/>
          <w:rFonts w:ascii="Times New Roman" w:hAnsi="Times New Roman"/>
          <w:sz w:val="20"/>
          <w:szCs w:val="20"/>
        </w:rPr>
      </w:pPr>
    </w:p>
    <w:p w14:paraId="662948FC" w14:textId="50446D6A" w:rsidR="00781154" w:rsidRPr="00A85BD5" w:rsidDel="00F00475" w:rsidRDefault="00781154" w:rsidP="00F00475">
      <w:pPr>
        <w:spacing w:line="360" w:lineRule="auto"/>
        <w:jc w:val="both"/>
        <w:rPr>
          <w:del w:id="51" w:author="Eniola" w:date="2018-08-08T18:27:00Z"/>
          <w:rFonts w:ascii="Times New Roman" w:hAnsi="Times New Roman"/>
          <w:sz w:val="20"/>
          <w:szCs w:val="20"/>
        </w:rPr>
      </w:pPr>
    </w:p>
    <w:p w14:paraId="58E1E42E" w14:textId="214350EA" w:rsidR="00781154" w:rsidRPr="00A85BD5" w:rsidDel="00F00475" w:rsidRDefault="00781154" w:rsidP="00F00475">
      <w:pPr>
        <w:spacing w:line="360" w:lineRule="auto"/>
        <w:jc w:val="both"/>
        <w:rPr>
          <w:del w:id="52" w:author="Eniola" w:date="2018-08-08T18:28:00Z"/>
          <w:rFonts w:ascii="Times New Roman" w:hAnsi="Times New Roman"/>
          <w:sz w:val="20"/>
          <w:szCs w:val="20"/>
        </w:rPr>
      </w:pPr>
    </w:p>
    <w:p w14:paraId="6CFBA37B" w14:textId="3C8B1F41" w:rsidR="00FC1967" w:rsidRPr="00A85BD5" w:rsidDel="003B59FF" w:rsidRDefault="00FC1967" w:rsidP="00F00475">
      <w:pPr>
        <w:spacing w:line="360" w:lineRule="auto"/>
        <w:jc w:val="both"/>
        <w:rPr>
          <w:del w:id="53" w:author="Eniola" w:date="2018-08-06T22:20:00Z"/>
          <w:rFonts w:ascii="Times New Roman" w:hAnsi="Times New Roman"/>
          <w:sz w:val="20"/>
          <w:szCs w:val="20"/>
        </w:rPr>
      </w:pPr>
    </w:p>
    <w:p w14:paraId="7E5A5F7F" w14:textId="77777777" w:rsidR="00701190" w:rsidRDefault="004440DD">
      <w:pPr>
        <w:spacing w:line="360" w:lineRule="auto"/>
        <w:ind w:left="720"/>
        <w:jc w:val="both"/>
        <w:rPr>
          <w:ins w:id="54" w:author="Eniola" w:date="2018-08-09T12:58:00Z"/>
          <w:rFonts w:ascii="Times New Roman" w:hAnsi="Times New Roman"/>
          <w:sz w:val="20"/>
          <w:szCs w:val="20"/>
        </w:rPr>
        <w:pPrChange w:id="55" w:author="Eniola" w:date="2018-08-08T18:20:00Z">
          <w:pPr>
            <w:spacing w:line="360" w:lineRule="auto"/>
            <w:jc w:val="both"/>
          </w:pPr>
        </w:pPrChange>
      </w:pPr>
      <w:r w:rsidRPr="00A85BD5">
        <w:rPr>
          <w:rFonts w:ascii="Times New Roman" w:hAnsi="Times New Roman"/>
          <w:sz w:val="20"/>
          <w:szCs w:val="20"/>
        </w:rPr>
        <w:t xml:space="preserve">Blockchain is a foundational technology, with the potential to create new foundation </w:t>
      </w:r>
      <w:r w:rsidR="00F769A1" w:rsidRPr="00A85BD5">
        <w:rPr>
          <w:rFonts w:ascii="Times New Roman" w:hAnsi="Times New Roman"/>
          <w:sz w:val="20"/>
          <w:szCs w:val="20"/>
        </w:rPr>
        <w:t>for our economic and social systems</w:t>
      </w:r>
      <w:r w:rsidR="00AE595A" w:rsidRPr="00A85BD5">
        <w:rPr>
          <w:rFonts w:ascii="Times New Roman" w:hAnsi="Times New Roman"/>
          <w:sz w:val="20"/>
          <w:szCs w:val="20"/>
        </w:rPr>
        <w:t>.</w:t>
      </w:r>
      <w:r w:rsidR="00F769A1" w:rsidRPr="00A85BD5">
        <w:rPr>
          <w:rFonts w:ascii="Times New Roman" w:hAnsi="Times New Roman"/>
          <w:sz w:val="20"/>
          <w:szCs w:val="20"/>
        </w:rPr>
        <w:t xml:space="preserve"> </w:t>
      </w:r>
      <w:ins w:id="56" w:author="Eniola" w:date="2018-08-06T22:08:00Z">
        <w:r w:rsidR="009F618F" w:rsidRPr="00A85BD5">
          <w:rPr>
            <w:rFonts w:ascii="Times New Roman" w:hAnsi="Times New Roman"/>
            <w:sz w:val="20"/>
            <w:szCs w:val="20"/>
          </w:rPr>
          <w:t>“</w:t>
        </w:r>
      </w:ins>
      <w:r w:rsidR="00670CC4" w:rsidRPr="00A85BD5">
        <w:rPr>
          <w:rFonts w:ascii="Times New Roman" w:hAnsi="Times New Roman"/>
          <w:sz w:val="20"/>
          <w:szCs w:val="20"/>
        </w:rPr>
        <w:t>Blockchain has been heralded as a foundational technology which will transform every single business in the decade</w:t>
      </w:r>
      <w:r w:rsidR="00740DED" w:rsidRPr="00A85BD5">
        <w:rPr>
          <w:rFonts w:ascii="Times New Roman" w:hAnsi="Times New Roman"/>
          <w:sz w:val="20"/>
          <w:szCs w:val="20"/>
        </w:rPr>
        <w:t>.</w:t>
      </w:r>
      <w:r w:rsidR="00670CC4" w:rsidRPr="00A85BD5">
        <w:rPr>
          <w:rFonts w:ascii="Times New Roman" w:hAnsi="Times New Roman"/>
          <w:sz w:val="20"/>
          <w:szCs w:val="20"/>
        </w:rPr>
        <w:t xml:space="preserve"> </w:t>
      </w:r>
      <w:r w:rsidR="00740DED" w:rsidRPr="00A85BD5">
        <w:rPr>
          <w:rFonts w:ascii="Times New Roman" w:hAnsi="Times New Roman"/>
          <w:sz w:val="20"/>
          <w:szCs w:val="20"/>
        </w:rPr>
        <w:t>It’s unlikely to be a wholly disruptive technology that attacks traditional business models with a lower-cost</w:t>
      </w:r>
      <w:r w:rsidR="00AE595A" w:rsidRPr="00A85BD5">
        <w:rPr>
          <w:rFonts w:ascii="Times New Roman" w:hAnsi="Times New Roman"/>
          <w:sz w:val="20"/>
          <w:szCs w:val="20"/>
        </w:rPr>
        <w:t xml:space="preserve"> solution that overtakes other networking technology quickly</w:t>
      </w:r>
      <w:ins w:id="57" w:author="Eniola" w:date="2018-08-06T22:08:00Z">
        <w:r w:rsidR="009F618F" w:rsidRPr="00A85BD5">
          <w:rPr>
            <w:rFonts w:ascii="Times New Roman" w:hAnsi="Times New Roman"/>
            <w:sz w:val="20"/>
            <w:szCs w:val="20"/>
          </w:rPr>
          <w:t>”</w:t>
        </w:r>
      </w:ins>
      <w:r w:rsidR="00AE595A" w:rsidRPr="00A85BD5">
        <w:rPr>
          <w:rFonts w:ascii="Times New Roman" w:hAnsi="Times New Roman"/>
          <w:sz w:val="20"/>
          <w:szCs w:val="20"/>
        </w:rPr>
        <w:t xml:space="preserve"> (Karim Lakhani, 2018).</w:t>
      </w:r>
      <w:r w:rsidR="008A2013" w:rsidRPr="00A85BD5">
        <w:rPr>
          <w:rFonts w:ascii="Times New Roman" w:hAnsi="Times New Roman"/>
          <w:sz w:val="20"/>
          <w:szCs w:val="20"/>
        </w:rPr>
        <w:t xml:space="preserve"> </w:t>
      </w:r>
      <w:r w:rsidR="00EC4ECC" w:rsidRPr="00A85BD5">
        <w:rPr>
          <w:rFonts w:ascii="Times New Roman" w:hAnsi="Times New Roman"/>
          <w:sz w:val="20"/>
          <w:szCs w:val="20"/>
        </w:rPr>
        <w:t xml:space="preserve">A </w:t>
      </w:r>
      <w:r w:rsidR="00C77303" w:rsidRPr="00A85BD5">
        <w:rPr>
          <w:rFonts w:ascii="Times New Roman" w:hAnsi="Times New Roman"/>
          <w:sz w:val="20"/>
          <w:szCs w:val="20"/>
        </w:rPr>
        <w:t>Blockchain</w:t>
      </w:r>
      <w:r w:rsidR="00EC4ECC" w:rsidRPr="00A85BD5">
        <w:rPr>
          <w:rFonts w:ascii="Times New Roman" w:hAnsi="Times New Roman"/>
          <w:sz w:val="20"/>
          <w:szCs w:val="20"/>
        </w:rPr>
        <w:t xml:space="preserve"> is a sequence of blocks of data in which each block, other than the first, is cryptographic</w:t>
      </w:r>
      <w:r w:rsidR="00184F7A" w:rsidRPr="00A85BD5">
        <w:rPr>
          <w:rFonts w:ascii="Times New Roman" w:hAnsi="Times New Roman"/>
          <w:sz w:val="20"/>
          <w:szCs w:val="20"/>
        </w:rPr>
        <w:t>ally linked to its predecessor.</w:t>
      </w:r>
      <w:r w:rsidR="00EC4ECC" w:rsidRPr="00A85BD5">
        <w:rPr>
          <w:rFonts w:ascii="Times New Roman" w:hAnsi="Times New Roman"/>
          <w:sz w:val="20"/>
          <w:szCs w:val="20"/>
        </w:rPr>
        <w:t xml:space="preserve"> </w:t>
      </w:r>
      <w:ins w:id="58" w:author="Eniola" w:date="2018-08-06T22:10:00Z">
        <w:r w:rsidR="00B30D15" w:rsidRPr="00A85BD5">
          <w:rPr>
            <w:rFonts w:ascii="Times New Roman" w:hAnsi="Times New Roman"/>
            <w:sz w:val="20"/>
            <w:szCs w:val="20"/>
          </w:rPr>
          <w:t>“</w:t>
        </w:r>
      </w:ins>
      <w:r w:rsidR="00EC4ECC" w:rsidRPr="00A85BD5">
        <w:rPr>
          <w:rFonts w:ascii="Times New Roman" w:hAnsi="Times New Roman"/>
          <w:sz w:val="20"/>
          <w:szCs w:val="20"/>
        </w:rPr>
        <w:t xml:space="preserve">A </w:t>
      </w:r>
      <w:r w:rsidR="00C77303" w:rsidRPr="00A85BD5">
        <w:rPr>
          <w:rFonts w:ascii="Times New Roman" w:hAnsi="Times New Roman"/>
          <w:sz w:val="20"/>
          <w:szCs w:val="20"/>
        </w:rPr>
        <w:t>Blockchain</w:t>
      </w:r>
      <w:r w:rsidR="00EC4ECC" w:rsidRPr="00A85BD5">
        <w:rPr>
          <w:rFonts w:ascii="Times New Roman" w:hAnsi="Times New Roman"/>
          <w:sz w:val="20"/>
          <w:szCs w:val="20"/>
        </w:rPr>
        <w:t xml:space="preserve"> network is a peer-to-peer network in whi</w:t>
      </w:r>
      <w:r w:rsidR="00D34398" w:rsidRPr="00A85BD5">
        <w:rPr>
          <w:rFonts w:ascii="Times New Roman" w:hAnsi="Times New Roman"/>
          <w:sz w:val="20"/>
          <w:szCs w:val="20"/>
        </w:rPr>
        <w:t xml:space="preserve">ch peers collaborate to achieve </w:t>
      </w:r>
      <w:r w:rsidR="00EC4ECC" w:rsidRPr="00A85BD5">
        <w:rPr>
          <w:rFonts w:ascii="Times New Roman" w:hAnsi="Times New Roman"/>
          <w:sz w:val="20"/>
          <w:szCs w:val="20"/>
        </w:rPr>
        <w:t>a co</w:t>
      </w:r>
      <w:r w:rsidR="005A7FA5" w:rsidRPr="00A85BD5">
        <w:rPr>
          <w:rFonts w:ascii="Times New Roman" w:hAnsi="Times New Roman"/>
          <w:sz w:val="20"/>
          <w:szCs w:val="20"/>
        </w:rPr>
        <w:t xml:space="preserve">mmon goal by using a </w:t>
      </w:r>
      <w:r w:rsidR="00C77303" w:rsidRPr="00A85BD5">
        <w:rPr>
          <w:rFonts w:ascii="Times New Roman" w:hAnsi="Times New Roman"/>
          <w:sz w:val="20"/>
          <w:szCs w:val="20"/>
        </w:rPr>
        <w:t>Blockchain</w:t>
      </w:r>
      <w:ins w:id="59" w:author="Eniola" w:date="2018-08-06T22:10:00Z">
        <w:r w:rsidR="00B30D15" w:rsidRPr="00A85BD5">
          <w:rPr>
            <w:rFonts w:ascii="Times New Roman" w:hAnsi="Times New Roman"/>
            <w:sz w:val="20"/>
            <w:szCs w:val="20"/>
          </w:rPr>
          <w:t>”</w:t>
        </w:r>
      </w:ins>
      <w:r w:rsidR="005A7FA5" w:rsidRPr="00A85BD5">
        <w:rPr>
          <w:rFonts w:ascii="Times New Roman" w:hAnsi="Times New Roman"/>
          <w:sz w:val="20"/>
          <w:szCs w:val="20"/>
        </w:rPr>
        <w:t xml:space="preserve"> </w:t>
      </w:r>
      <w:r w:rsidR="00CD3FB2" w:rsidRPr="00A85BD5">
        <w:rPr>
          <w:rFonts w:ascii="Times New Roman" w:hAnsi="Times New Roman"/>
          <w:sz w:val="20"/>
          <w:szCs w:val="20"/>
        </w:rPr>
        <w:t xml:space="preserve">(Ephraim Feig, 2018). </w:t>
      </w:r>
      <w:r w:rsidR="00EC4ECC" w:rsidRPr="00A85BD5">
        <w:rPr>
          <w:rFonts w:ascii="Times New Roman" w:hAnsi="Times New Roman"/>
          <w:sz w:val="20"/>
          <w:szCs w:val="20"/>
        </w:rPr>
        <w:t xml:space="preserve"> </w:t>
      </w:r>
      <w:ins w:id="60" w:author="Eniola" w:date="2018-08-06T22:10:00Z">
        <w:r w:rsidR="00570743" w:rsidRPr="00A85BD5">
          <w:rPr>
            <w:rFonts w:ascii="Times New Roman" w:hAnsi="Times New Roman"/>
            <w:sz w:val="20"/>
            <w:szCs w:val="20"/>
          </w:rPr>
          <w:t>“</w:t>
        </w:r>
      </w:ins>
      <w:r w:rsidR="009869AF" w:rsidRPr="00A85BD5">
        <w:rPr>
          <w:rFonts w:ascii="Times New Roman" w:hAnsi="Times New Roman"/>
          <w:sz w:val="20"/>
          <w:szCs w:val="20"/>
        </w:rPr>
        <w:t xml:space="preserve">A </w:t>
      </w:r>
      <w:r w:rsidR="000F75C4" w:rsidRPr="00A85BD5">
        <w:rPr>
          <w:rFonts w:ascii="Times New Roman" w:hAnsi="Times New Roman"/>
          <w:sz w:val="20"/>
          <w:szCs w:val="20"/>
        </w:rPr>
        <w:t>decentralized network uses distributed ledger technology for the efficient and secure transfer of bu</w:t>
      </w:r>
      <w:r w:rsidR="00741876" w:rsidRPr="00A85BD5">
        <w:rPr>
          <w:rFonts w:ascii="Times New Roman" w:hAnsi="Times New Roman"/>
          <w:sz w:val="20"/>
          <w:szCs w:val="20"/>
        </w:rPr>
        <w:t>siness assists between member</w:t>
      </w:r>
      <w:ins w:id="61" w:author="Eniola" w:date="2018-08-06T22:10:00Z">
        <w:r w:rsidR="00570743" w:rsidRPr="00A85BD5">
          <w:rPr>
            <w:rFonts w:ascii="Times New Roman" w:hAnsi="Times New Roman"/>
            <w:sz w:val="20"/>
            <w:szCs w:val="20"/>
          </w:rPr>
          <w:t>”</w:t>
        </w:r>
      </w:ins>
      <w:r w:rsidR="00741876" w:rsidRPr="00A85BD5">
        <w:rPr>
          <w:rFonts w:ascii="Times New Roman" w:hAnsi="Times New Roman"/>
          <w:sz w:val="20"/>
          <w:szCs w:val="20"/>
        </w:rPr>
        <w:t xml:space="preserve"> </w:t>
      </w:r>
      <w:r w:rsidR="000F75C4" w:rsidRPr="00A85BD5">
        <w:rPr>
          <w:rFonts w:ascii="Times New Roman" w:hAnsi="Times New Roman"/>
          <w:sz w:val="20"/>
          <w:szCs w:val="20"/>
        </w:rPr>
        <w:t>(Mark Parzygnat and Don Thibeau, 2018).</w:t>
      </w:r>
      <w:r w:rsidR="005A7FA5" w:rsidRPr="00A85BD5">
        <w:rPr>
          <w:rFonts w:ascii="Times New Roman" w:hAnsi="Times New Roman"/>
          <w:sz w:val="20"/>
          <w:szCs w:val="20"/>
        </w:rPr>
        <w:t xml:space="preserve"> </w:t>
      </w:r>
      <w:ins w:id="62" w:author="Eniola" w:date="2018-08-06T22:14:00Z">
        <w:r w:rsidR="009B74EC" w:rsidRPr="00A85BD5">
          <w:rPr>
            <w:rFonts w:ascii="Times New Roman" w:hAnsi="Times New Roman"/>
            <w:sz w:val="20"/>
            <w:szCs w:val="20"/>
          </w:rPr>
          <w:t>“</w:t>
        </w:r>
      </w:ins>
      <w:r w:rsidR="00692131" w:rsidRPr="00A85BD5">
        <w:rPr>
          <w:rFonts w:ascii="Times New Roman" w:hAnsi="Times New Roman"/>
          <w:sz w:val="20"/>
          <w:szCs w:val="20"/>
        </w:rPr>
        <w:t xml:space="preserve">The distributed ledger technology, better known as </w:t>
      </w:r>
      <w:r w:rsidR="00FC6FB8" w:rsidRPr="00A85BD5">
        <w:rPr>
          <w:rFonts w:ascii="Times New Roman" w:hAnsi="Times New Roman"/>
          <w:sz w:val="20"/>
          <w:szCs w:val="20"/>
        </w:rPr>
        <w:t>Blockchain</w:t>
      </w:r>
      <w:r w:rsidR="00692131" w:rsidRPr="00A85BD5">
        <w:rPr>
          <w:rFonts w:ascii="Times New Roman" w:hAnsi="Times New Roman"/>
          <w:sz w:val="20"/>
          <w:szCs w:val="20"/>
        </w:rPr>
        <w:t xml:space="preserve">, has the </w:t>
      </w:r>
      <w:r w:rsidR="001234EF" w:rsidRPr="00A85BD5">
        <w:rPr>
          <w:rFonts w:ascii="Times New Roman" w:hAnsi="Times New Roman"/>
          <w:sz w:val="20"/>
          <w:szCs w:val="20"/>
        </w:rPr>
        <w:t>potential</w:t>
      </w:r>
      <w:r w:rsidR="00692131" w:rsidRPr="00A85BD5">
        <w:rPr>
          <w:rFonts w:ascii="Times New Roman" w:hAnsi="Times New Roman"/>
          <w:sz w:val="20"/>
          <w:szCs w:val="20"/>
        </w:rPr>
        <w:t xml:space="preserve"> to eliminate huge amounts of record-keeping, save money and disrupt</w:t>
      </w:r>
      <w:r w:rsidR="00331856" w:rsidRPr="00A85BD5">
        <w:rPr>
          <w:rFonts w:ascii="Times New Roman" w:hAnsi="Times New Roman"/>
          <w:sz w:val="20"/>
          <w:szCs w:val="20"/>
        </w:rPr>
        <w:t xml:space="preserve"> IT in ways not seen since the internet arrived</w:t>
      </w:r>
      <w:ins w:id="63" w:author="Eniola" w:date="2018-08-06T22:15:00Z">
        <w:r w:rsidR="009B74EC" w:rsidRPr="00A85BD5">
          <w:rPr>
            <w:rFonts w:ascii="Times New Roman" w:hAnsi="Times New Roman"/>
            <w:sz w:val="20"/>
            <w:szCs w:val="20"/>
          </w:rPr>
          <w:t>”</w:t>
        </w:r>
      </w:ins>
      <w:r w:rsidR="00717852" w:rsidRPr="00A85BD5">
        <w:rPr>
          <w:rFonts w:ascii="Times New Roman" w:hAnsi="Times New Roman"/>
          <w:sz w:val="20"/>
          <w:szCs w:val="20"/>
        </w:rPr>
        <w:t xml:space="preserve"> (</w:t>
      </w:r>
      <w:r w:rsidR="00331856" w:rsidRPr="00A85BD5">
        <w:rPr>
          <w:rFonts w:ascii="Times New Roman" w:hAnsi="Times New Roman"/>
          <w:sz w:val="20"/>
          <w:szCs w:val="20"/>
        </w:rPr>
        <w:t>Lucas</w:t>
      </w:r>
      <w:r w:rsidR="001234EF" w:rsidRPr="00A85BD5">
        <w:rPr>
          <w:rFonts w:ascii="Times New Roman" w:hAnsi="Times New Roman"/>
          <w:sz w:val="20"/>
          <w:szCs w:val="20"/>
        </w:rPr>
        <w:t xml:space="preserve"> Mearian, 2018)</w:t>
      </w:r>
      <w:r w:rsidR="00717852" w:rsidRPr="00A85BD5">
        <w:rPr>
          <w:rFonts w:ascii="Times New Roman" w:hAnsi="Times New Roman"/>
          <w:sz w:val="20"/>
          <w:szCs w:val="20"/>
        </w:rPr>
        <w:t>.</w:t>
      </w:r>
      <w:r w:rsidR="00523A32" w:rsidRPr="00A85BD5">
        <w:rPr>
          <w:rFonts w:ascii="Times New Roman" w:hAnsi="Times New Roman"/>
          <w:sz w:val="20"/>
          <w:szCs w:val="20"/>
        </w:rPr>
        <w:t xml:space="preserve"> </w:t>
      </w:r>
      <w:r w:rsidR="00530EB6" w:rsidRPr="00A85BD5">
        <w:rPr>
          <w:rFonts w:ascii="Times New Roman" w:hAnsi="Times New Roman"/>
          <w:sz w:val="20"/>
          <w:szCs w:val="20"/>
        </w:rPr>
        <w:t xml:space="preserve">As a result, the </w:t>
      </w:r>
      <w:r w:rsidR="00A655BE" w:rsidRPr="00A85BD5">
        <w:rPr>
          <w:rFonts w:ascii="Times New Roman" w:hAnsi="Times New Roman"/>
          <w:sz w:val="20"/>
          <w:szCs w:val="20"/>
        </w:rPr>
        <w:t>model involves a great deal of trust, as all the participants in the network must reach a consensus to accept transactions</w:t>
      </w:r>
      <w:r w:rsidR="001C393F" w:rsidRPr="00A85BD5">
        <w:rPr>
          <w:rFonts w:ascii="Times New Roman" w:hAnsi="Times New Roman"/>
          <w:sz w:val="20"/>
          <w:szCs w:val="20"/>
        </w:rPr>
        <w:t>.</w:t>
      </w:r>
      <w:r w:rsidR="004239EB" w:rsidRPr="00A85BD5">
        <w:rPr>
          <w:rFonts w:ascii="Times New Roman" w:hAnsi="Times New Roman"/>
          <w:sz w:val="20"/>
          <w:szCs w:val="20"/>
        </w:rPr>
        <w:t xml:space="preserve"> </w:t>
      </w:r>
    </w:p>
    <w:p w14:paraId="64AA42D3" w14:textId="6AF99AB8" w:rsidR="00701190" w:rsidRDefault="00A12A8B">
      <w:pPr>
        <w:spacing w:line="360" w:lineRule="auto"/>
        <w:ind w:left="720"/>
        <w:jc w:val="both"/>
        <w:rPr>
          <w:ins w:id="64" w:author="Eniola" w:date="2018-08-09T12:58:00Z"/>
          <w:rFonts w:ascii="Times New Roman" w:hAnsi="Times New Roman"/>
          <w:sz w:val="20"/>
          <w:szCs w:val="20"/>
        </w:rPr>
        <w:pPrChange w:id="65" w:author="Eniola" w:date="2018-08-08T18:20:00Z">
          <w:pPr>
            <w:spacing w:line="360" w:lineRule="auto"/>
            <w:jc w:val="both"/>
          </w:pPr>
        </w:pPrChange>
      </w:pPr>
      <w:r w:rsidRPr="00A85BD5">
        <w:rPr>
          <w:rFonts w:ascii="Times New Roman" w:hAnsi="Times New Roman"/>
          <w:noProof/>
          <w:sz w:val="20"/>
          <w:szCs w:val="20"/>
          <w:rPrChange w:id="66" w:author="Eniola" w:date="2018-08-08T18:20:00Z">
            <w:rPr>
              <w:noProof/>
            </w:rPr>
          </w:rPrChange>
        </w:rPr>
        <mc:AlternateContent>
          <mc:Choice Requires="wpg">
            <w:drawing>
              <wp:anchor distT="0" distB="0" distL="114300" distR="114300" simplePos="0" relativeHeight="251642368" behindDoc="0" locked="0" layoutInCell="1" allowOverlap="1" wp14:anchorId="1D146220" wp14:editId="76362AEB">
                <wp:simplePos x="0" y="0"/>
                <wp:positionH relativeFrom="column">
                  <wp:posOffset>685800</wp:posOffset>
                </wp:positionH>
                <wp:positionV relativeFrom="paragraph">
                  <wp:posOffset>12065</wp:posOffset>
                </wp:positionV>
                <wp:extent cx="5182870" cy="2790825"/>
                <wp:effectExtent l="0" t="0" r="17780" b="952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82870" cy="2790825"/>
                          <a:chOff x="-326817" y="0"/>
                          <a:chExt cx="6210300" cy="3270112"/>
                        </a:xfrm>
                      </wpg:grpSpPr>
                      <wps:wsp>
                        <wps:cNvPr id="8" name="Rectangle 8"/>
                        <wps:cNvSpPr/>
                        <wps:spPr>
                          <a:xfrm>
                            <a:off x="-326817" y="0"/>
                            <a:ext cx="6210300" cy="2872739"/>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Text Box 9"/>
                        <wps:cNvSpPr txBox="1"/>
                        <wps:spPr>
                          <a:xfrm>
                            <a:off x="-35196" y="2965312"/>
                            <a:ext cx="4652607" cy="304800"/>
                          </a:xfrm>
                          <a:prstGeom prst="rect">
                            <a:avLst/>
                          </a:prstGeom>
                          <a:solidFill>
                            <a:sysClr val="window" lastClr="FFFFFF"/>
                          </a:solidFill>
                          <a:ln w="6350">
                            <a:noFill/>
                          </a:ln>
                        </wps:spPr>
                        <wps:txbx>
                          <w:txbxContent>
                            <w:p w14:paraId="2E3B220B" w14:textId="14C16690" w:rsidR="007E06E0" w:rsidRPr="007E06E0" w:rsidRDefault="00E05EF7">
                              <w:pPr>
                                <w:rPr>
                                  <w:rFonts w:ascii="Times New Roman" w:hAnsi="Times New Roman"/>
                                  <w:sz w:val="20"/>
                                  <w:szCs w:val="20"/>
                                </w:rPr>
                              </w:pPr>
                              <w:r>
                                <w:rPr>
                                  <w:rFonts w:ascii="Times New Roman" w:hAnsi="Times New Roman"/>
                                  <w:sz w:val="20"/>
                                  <w:szCs w:val="20"/>
                                </w:rPr>
                                <w:t>Fig</w:t>
                              </w:r>
                              <w:ins w:id="67" w:author="Eniola" w:date="2018-08-06T22:05:00Z">
                                <w:r w:rsidR="00446CAB">
                                  <w:rPr>
                                    <w:rFonts w:ascii="Times New Roman" w:hAnsi="Times New Roman"/>
                                    <w:sz w:val="20"/>
                                    <w:szCs w:val="20"/>
                                  </w:rPr>
                                  <w:t>ure</w:t>
                                </w:r>
                              </w:ins>
                              <w:del w:id="68" w:author="Eniola" w:date="2018-08-06T22:06:00Z">
                                <w:r w:rsidDel="00446CAB">
                                  <w:rPr>
                                    <w:rFonts w:ascii="Times New Roman" w:hAnsi="Times New Roman"/>
                                    <w:sz w:val="20"/>
                                    <w:szCs w:val="20"/>
                                  </w:rPr>
                                  <w:delText>.</w:delText>
                                </w:r>
                              </w:del>
                              <w:r w:rsidR="007E06E0">
                                <w:rPr>
                                  <w:rFonts w:ascii="Times New Roman" w:hAnsi="Times New Roman"/>
                                  <w:sz w:val="20"/>
                                  <w:szCs w:val="20"/>
                                </w:rPr>
                                <w:t xml:space="preserve"> 1. How block</w:t>
                              </w:r>
                              <w:r w:rsidR="003B0D6E">
                                <w:rPr>
                                  <w:rFonts w:ascii="Times New Roman" w:hAnsi="Times New Roman"/>
                                  <w:sz w:val="20"/>
                                  <w:szCs w:val="20"/>
                                </w:rPr>
                                <w:t>s</w:t>
                              </w:r>
                              <w:r w:rsidR="007E06E0">
                                <w:rPr>
                                  <w:rFonts w:ascii="Times New Roman" w:hAnsi="Times New Roman"/>
                                  <w:sz w:val="20"/>
                                  <w:szCs w:val="20"/>
                                </w:rPr>
                                <w:t xml:space="preserve"> are linked cryptographically</w:t>
                              </w:r>
                              <w:ins w:id="69" w:author="Eniola" w:date="2018-08-06T22:05:00Z">
                                <w:r w:rsidR="00446CAB">
                                  <w:rPr>
                                    <w:rFonts w:ascii="Times New Roman" w:hAnsi="Times New Roman"/>
                                    <w:sz w:val="20"/>
                                    <w:szCs w:val="20"/>
                                  </w:rPr>
                                  <w:t xml:space="preserve"> </w:t>
                                </w:r>
                              </w:ins>
                              <w:ins w:id="70" w:author="Eniola" w:date="2018-08-06T22:07:00Z">
                                <w:r w:rsidR="00AF2791">
                                  <w:rPr>
                                    <w:rFonts w:ascii="Times New Roman" w:hAnsi="Times New Roman"/>
                                    <w:sz w:val="20"/>
                                    <w:szCs w:val="20"/>
                                  </w:rPr>
                                  <w:t>© SuperDataScience</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D146220" id="Group 10" o:spid="_x0000_s1026" style="position:absolute;left:0;text-align:left;margin-left:54pt;margin-top:.95pt;width:408.1pt;height:219.75pt;z-index:251642368" coordorigin="-3268" coordsize="62103,32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">
                <v:rect id="Rectangle 8" o:spid="_x0000_s1027" style="position:absolute;left:-3268;width:62102;height:28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" strokecolor="#41719c" strokeweight="1pt">
                  <v:fill r:id="rId10" o:title="" recolor="t" rotate="t" type="frame"/>
                </v:rect>
                <v:shapetype id="_x0000_t202" coordsize="21600,21600" o:spt="202" path="m,l,21600r21600,l21600,xe">
                  <v:stroke joinstyle="miter"/>
                  <v:path gradientshapeok="t" o:connecttype="rect"/>
                </v:shapetype>
                <v:shape id="Text Box 9" o:spid="_x0000_s1028" type="#_x0000_t202" style="position:absolute;left:-351;top:29653;width:4652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" fillcolor="window" stroked="f" strokeweight=".5pt">
                  <v:textbox>
                    <w:txbxContent>
                      <w:p w14:paraId="2E3B220B" w14:textId="14C16690" w:rsidR="007E06E0" w:rsidRPr="007E06E0" w:rsidRDefault="00E05EF7">
                        <w:pPr>
                          <w:rPr>
                            <w:rFonts w:ascii="Times New Roman" w:hAnsi="Times New Roman"/>
                            <w:sz w:val="20"/>
                            <w:szCs w:val="20"/>
                          </w:rPr>
                        </w:pPr>
                        <w:r>
                          <w:rPr>
                            <w:rFonts w:ascii="Times New Roman" w:hAnsi="Times New Roman"/>
                            <w:sz w:val="20"/>
                            <w:szCs w:val="20"/>
                          </w:rPr>
                          <w:t>Fig</w:t>
                        </w:r>
                        <w:ins w:id="71" w:author="Eniola" w:date="2018-08-06T22:05:00Z">
                          <w:r w:rsidR="00446CAB">
                            <w:rPr>
                              <w:rFonts w:ascii="Times New Roman" w:hAnsi="Times New Roman"/>
                              <w:sz w:val="20"/>
                              <w:szCs w:val="20"/>
                            </w:rPr>
                            <w:t>ure</w:t>
                          </w:r>
                        </w:ins>
                        <w:del w:id="72" w:author="Eniola" w:date="2018-08-06T22:06:00Z">
                          <w:r w:rsidDel="00446CAB">
                            <w:rPr>
                              <w:rFonts w:ascii="Times New Roman" w:hAnsi="Times New Roman"/>
                              <w:sz w:val="20"/>
                              <w:szCs w:val="20"/>
                            </w:rPr>
                            <w:delText>.</w:delText>
                          </w:r>
                        </w:del>
                        <w:r w:rsidR="007E06E0">
                          <w:rPr>
                            <w:rFonts w:ascii="Times New Roman" w:hAnsi="Times New Roman"/>
                            <w:sz w:val="20"/>
                            <w:szCs w:val="20"/>
                          </w:rPr>
                          <w:t xml:space="preserve"> 1. How block</w:t>
                        </w:r>
                        <w:r w:rsidR="003B0D6E">
                          <w:rPr>
                            <w:rFonts w:ascii="Times New Roman" w:hAnsi="Times New Roman"/>
                            <w:sz w:val="20"/>
                            <w:szCs w:val="20"/>
                          </w:rPr>
                          <w:t>s</w:t>
                        </w:r>
                        <w:r w:rsidR="007E06E0">
                          <w:rPr>
                            <w:rFonts w:ascii="Times New Roman" w:hAnsi="Times New Roman"/>
                            <w:sz w:val="20"/>
                            <w:szCs w:val="20"/>
                          </w:rPr>
                          <w:t xml:space="preserve"> are linked cryptographically</w:t>
                        </w:r>
                        <w:ins w:id="73" w:author="Eniola" w:date="2018-08-06T22:05:00Z">
                          <w:r w:rsidR="00446CAB">
                            <w:rPr>
                              <w:rFonts w:ascii="Times New Roman" w:hAnsi="Times New Roman"/>
                              <w:sz w:val="20"/>
                              <w:szCs w:val="20"/>
                            </w:rPr>
                            <w:t xml:space="preserve"> </w:t>
                          </w:r>
                        </w:ins>
                        <w:ins w:id="74" w:author="Eniola" w:date="2018-08-06T22:07:00Z">
                          <w:r w:rsidR="00AF2791">
                            <w:rPr>
                              <w:rFonts w:ascii="Times New Roman" w:hAnsi="Times New Roman"/>
                              <w:sz w:val="20"/>
                              <w:szCs w:val="20"/>
                            </w:rPr>
                            <w:t>© SuperDataScience</w:t>
                          </w:r>
                        </w:ins>
                      </w:p>
                    </w:txbxContent>
                  </v:textbox>
                </v:shape>
              </v:group>
            </w:pict>
          </mc:Fallback>
        </mc:AlternateContent>
      </w:r>
    </w:p>
    <w:p w14:paraId="575E5DA0" w14:textId="07B5F80C" w:rsidR="00701190" w:rsidRDefault="00701190">
      <w:pPr>
        <w:spacing w:line="360" w:lineRule="auto"/>
        <w:ind w:left="720"/>
        <w:jc w:val="both"/>
        <w:rPr>
          <w:ins w:id="71" w:author="Eniola" w:date="2018-08-09T12:58:00Z"/>
          <w:rFonts w:ascii="Times New Roman" w:hAnsi="Times New Roman"/>
          <w:sz w:val="20"/>
          <w:szCs w:val="20"/>
        </w:rPr>
        <w:pPrChange w:id="72" w:author="Eniola" w:date="2018-08-08T18:20:00Z">
          <w:pPr>
            <w:spacing w:line="360" w:lineRule="auto"/>
            <w:jc w:val="both"/>
          </w:pPr>
        </w:pPrChange>
      </w:pPr>
    </w:p>
    <w:p w14:paraId="090946CC" w14:textId="77777777" w:rsidR="00701190" w:rsidRDefault="00701190">
      <w:pPr>
        <w:spacing w:line="360" w:lineRule="auto"/>
        <w:ind w:left="720"/>
        <w:jc w:val="both"/>
        <w:rPr>
          <w:ins w:id="73" w:author="Eniola" w:date="2018-08-09T12:58:00Z"/>
          <w:rFonts w:ascii="Times New Roman" w:hAnsi="Times New Roman"/>
          <w:sz w:val="20"/>
          <w:szCs w:val="20"/>
        </w:rPr>
        <w:pPrChange w:id="74" w:author="Eniola" w:date="2018-08-08T18:20:00Z">
          <w:pPr>
            <w:spacing w:line="360" w:lineRule="auto"/>
            <w:jc w:val="both"/>
          </w:pPr>
        </w:pPrChange>
      </w:pPr>
    </w:p>
    <w:p w14:paraId="266C097B" w14:textId="77777777" w:rsidR="00701190" w:rsidRDefault="00701190">
      <w:pPr>
        <w:spacing w:line="360" w:lineRule="auto"/>
        <w:ind w:left="720"/>
        <w:jc w:val="both"/>
        <w:rPr>
          <w:ins w:id="75" w:author="Eniola" w:date="2018-08-09T12:58:00Z"/>
          <w:rFonts w:ascii="Times New Roman" w:hAnsi="Times New Roman"/>
          <w:sz w:val="20"/>
          <w:szCs w:val="20"/>
        </w:rPr>
        <w:pPrChange w:id="76" w:author="Eniola" w:date="2018-08-08T18:20:00Z">
          <w:pPr>
            <w:spacing w:line="360" w:lineRule="auto"/>
            <w:jc w:val="both"/>
          </w:pPr>
        </w:pPrChange>
      </w:pPr>
    </w:p>
    <w:p w14:paraId="4AA4E5CD" w14:textId="77777777" w:rsidR="00701190" w:rsidRDefault="00701190">
      <w:pPr>
        <w:spacing w:line="360" w:lineRule="auto"/>
        <w:ind w:left="720"/>
        <w:jc w:val="both"/>
        <w:rPr>
          <w:ins w:id="77" w:author="Eniola" w:date="2018-08-09T12:58:00Z"/>
          <w:rFonts w:ascii="Times New Roman" w:hAnsi="Times New Roman"/>
          <w:sz w:val="20"/>
          <w:szCs w:val="20"/>
        </w:rPr>
        <w:pPrChange w:id="78" w:author="Eniola" w:date="2018-08-08T18:20:00Z">
          <w:pPr>
            <w:spacing w:line="360" w:lineRule="auto"/>
            <w:jc w:val="both"/>
          </w:pPr>
        </w:pPrChange>
      </w:pPr>
    </w:p>
    <w:p w14:paraId="473D0412" w14:textId="77777777" w:rsidR="00701190" w:rsidRDefault="00701190">
      <w:pPr>
        <w:spacing w:line="360" w:lineRule="auto"/>
        <w:ind w:left="720"/>
        <w:jc w:val="both"/>
        <w:rPr>
          <w:ins w:id="79" w:author="Eniola" w:date="2018-08-09T12:58:00Z"/>
          <w:rFonts w:ascii="Times New Roman" w:hAnsi="Times New Roman"/>
          <w:sz w:val="20"/>
          <w:szCs w:val="20"/>
        </w:rPr>
        <w:pPrChange w:id="80" w:author="Eniola" w:date="2018-08-08T18:20:00Z">
          <w:pPr>
            <w:spacing w:line="360" w:lineRule="auto"/>
            <w:jc w:val="both"/>
          </w:pPr>
        </w:pPrChange>
      </w:pPr>
    </w:p>
    <w:p w14:paraId="37F9A236" w14:textId="77777777" w:rsidR="00701190" w:rsidRDefault="00701190">
      <w:pPr>
        <w:spacing w:line="360" w:lineRule="auto"/>
        <w:ind w:left="720"/>
        <w:jc w:val="both"/>
        <w:rPr>
          <w:ins w:id="81" w:author="Eniola" w:date="2018-08-09T12:58:00Z"/>
          <w:rFonts w:ascii="Times New Roman" w:hAnsi="Times New Roman"/>
          <w:sz w:val="20"/>
          <w:szCs w:val="20"/>
        </w:rPr>
        <w:pPrChange w:id="82" w:author="Eniola" w:date="2018-08-08T18:20:00Z">
          <w:pPr>
            <w:spacing w:line="360" w:lineRule="auto"/>
            <w:jc w:val="both"/>
          </w:pPr>
        </w:pPrChange>
      </w:pPr>
    </w:p>
    <w:p w14:paraId="5C8F6F7C" w14:textId="77777777" w:rsidR="00701190" w:rsidRDefault="00701190">
      <w:pPr>
        <w:spacing w:line="360" w:lineRule="auto"/>
        <w:ind w:left="720"/>
        <w:jc w:val="both"/>
        <w:rPr>
          <w:ins w:id="83" w:author="Eniola" w:date="2018-08-09T12:58:00Z"/>
          <w:rFonts w:ascii="Times New Roman" w:hAnsi="Times New Roman"/>
          <w:sz w:val="20"/>
          <w:szCs w:val="20"/>
        </w:rPr>
        <w:pPrChange w:id="84" w:author="Eniola" w:date="2018-08-08T18:20:00Z">
          <w:pPr>
            <w:spacing w:line="360" w:lineRule="auto"/>
            <w:jc w:val="both"/>
          </w:pPr>
        </w:pPrChange>
      </w:pPr>
    </w:p>
    <w:p w14:paraId="5DC2F244" w14:textId="26A86BAB" w:rsidR="00701190" w:rsidRDefault="00701190" w:rsidP="00771252">
      <w:pPr>
        <w:spacing w:line="360" w:lineRule="auto"/>
        <w:jc w:val="both"/>
        <w:rPr>
          <w:ins w:id="85" w:author="Eniola" w:date="2018-08-09T12:58:00Z"/>
          <w:rFonts w:ascii="Times New Roman" w:hAnsi="Times New Roman"/>
          <w:sz w:val="20"/>
          <w:szCs w:val="20"/>
        </w:rPr>
      </w:pPr>
    </w:p>
    <w:p w14:paraId="0CBB9FAC" w14:textId="282911DA" w:rsidR="00692131" w:rsidRPr="00A85BD5" w:rsidRDefault="00394B0E">
      <w:pPr>
        <w:spacing w:line="360" w:lineRule="auto"/>
        <w:ind w:left="720"/>
        <w:jc w:val="both"/>
        <w:rPr>
          <w:rFonts w:ascii="Times New Roman" w:hAnsi="Times New Roman"/>
          <w:sz w:val="20"/>
          <w:szCs w:val="20"/>
        </w:rPr>
        <w:pPrChange w:id="86" w:author="Eniola" w:date="2018-08-08T18:20:00Z">
          <w:pPr>
            <w:spacing w:line="360" w:lineRule="auto"/>
            <w:jc w:val="both"/>
          </w:pPr>
        </w:pPrChange>
      </w:pPr>
      <w:r w:rsidRPr="00A85BD5">
        <w:rPr>
          <w:rFonts w:ascii="Times New Roman" w:hAnsi="Times New Roman"/>
          <w:noProof/>
          <w:sz w:val="20"/>
          <w:szCs w:val="20"/>
          <w:rPrChange w:id="87" w:author="Eniola" w:date="2018-08-08T18:20:00Z">
            <w:rPr>
              <w:noProof/>
            </w:rPr>
          </w:rPrChange>
        </w:rPr>
        <mc:AlternateContent>
          <mc:Choice Requires="wpg">
            <w:drawing>
              <wp:anchor distT="0" distB="0" distL="114300" distR="114300" simplePos="0" relativeHeight="251643392" behindDoc="0" locked="0" layoutInCell="1" allowOverlap="1" wp14:anchorId="3205168E" wp14:editId="17197FF2">
                <wp:simplePos x="0" y="0"/>
                <wp:positionH relativeFrom="column">
                  <wp:posOffset>1114425</wp:posOffset>
                </wp:positionH>
                <wp:positionV relativeFrom="paragraph">
                  <wp:posOffset>1156335</wp:posOffset>
                </wp:positionV>
                <wp:extent cx="4174490" cy="2047874"/>
                <wp:effectExtent l="0" t="0" r="1651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74490" cy="2047874"/>
                          <a:chOff x="0" y="0"/>
                          <a:chExt cx="5695950" cy="3525629"/>
                        </a:xfrm>
                      </wpg:grpSpPr>
                      <wps:wsp>
                        <wps:cNvPr id="11" name="Rectangle 11"/>
                        <wps:cNvSpPr/>
                        <wps:spPr>
                          <a:xfrm>
                            <a:off x="0" y="0"/>
                            <a:ext cx="5695950" cy="304800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57144" y="3076010"/>
                            <a:ext cx="3600449" cy="449619"/>
                          </a:xfrm>
                          <a:prstGeom prst="rect">
                            <a:avLst/>
                          </a:prstGeom>
                          <a:solidFill>
                            <a:sysClr val="window" lastClr="FFFFFF"/>
                          </a:solidFill>
                          <a:ln w="6350">
                            <a:noFill/>
                          </a:ln>
                        </wps:spPr>
                        <wps:txbx>
                          <w:txbxContent>
                            <w:p w14:paraId="6900B658" w14:textId="77777777" w:rsidR="000C579C" w:rsidRDefault="000C579C">
                              <w:r>
                                <w:t>Fig</w:t>
                              </w:r>
                              <w:r w:rsidR="00C97A6C">
                                <w:t>.</w:t>
                              </w:r>
                              <w:r>
                                <w:t xml:space="preserve"> 2. More concepts to </w:t>
                              </w:r>
                              <w:r w:rsidR="00C97A6C">
                                <w:t>blockchain ©</w:t>
                              </w:r>
                              <w:r w:rsidR="001738D4">
                                <w:t>SuperDataScience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3205168E" id="Group 13" o:spid="_x0000_s1029" style="position:absolute;left:0;text-align:left;margin-left:87.75pt;margin-top:91.05pt;width:328.7pt;height:161.25pt;z-index:251643392;mso-height-relative:margin" coordsize="56959,35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&#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">
                <v:rect id="Rectangle 11" o:spid="_x0000_s1030" style="position:absolute;width:56959;height:30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" strokecolor="#41719c" strokeweight="1pt">
                  <v:fill r:id="rId12" o:title="" recolor="t" rotate="t" type="frame"/>
                </v:rect>
                <v:shape id="Text Box 12" o:spid="_x0000_s1031" type="#_x0000_t202" style="position:absolute;left:571;top:30760;width:36004;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" fillcolor="window" stroked="f" strokeweight=".5pt">
                  <v:textbox>
                    <w:txbxContent>
                      <w:p w14:paraId="6900B658" w14:textId="77777777" w:rsidR="000C579C" w:rsidRDefault="000C579C">
                        <w:r>
                          <w:t>Fig</w:t>
                        </w:r>
                        <w:r w:rsidR="00C97A6C">
                          <w:t>.</w:t>
                        </w:r>
                        <w:r>
                          <w:t xml:space="preserve"> 2. More concepts to </w:t>
                        </w:r>
                        <w:r w:rsidR="00C97A6C">
                          <w:t>blockchain ©</w:t>
                        </w:r>
                        <w:r w:rsidR="001738D4">
                          <w:t>SuperDataScience</w:t>
                        </w:r>
                      </w:p>
                    </w:txbxContent>
                  </v:textbox>
                </v:shape>
              </v:group>
            </w:pict>
          </mc:Fallback>
        </mc:AlternateContent>
      </w:r>
      <w:r w:rsidR="004239EB" w:rsidRPr="00A85BD5">
        <w:rPr>
          <w:rFonts w:ascii="Times New Roman" w:hAnsi="Times New Roman"/>
          <w:sz w:val="20"/>
          <w:szCs w:val="20"/>
        </w:rPr>
        <w:t>Most important of all, it’s secure. The database can only be extended; previous records cannot be changed—or, at least, there’s a very high cost if someone wants to alter previous records.</w:t>
      </w:r>
      <w:r w:rsidR="0017163A" w:rsidRPr="00A85BD5">
        <w:rPr>
          <w:rFonts w:ascii="Times New Roman" w:hAnsi="Times New Roman"/>
          <w:sz w:val="20"/>
          <w:szCs w:val="20"/>
        </w:rPr>
        <w:t xml:space="preserve"> </w:t>
      </w:r>
      <w:ins w:id="88" w:author="Eniola" w:date="2018-08-06T22:15:00Z">
        <w:r w:rsidR="003B364F" w:rsidRPr="00A85BD5">
          <w:rPr>
            <w:rFonts w:ascii="Times New Roman" w:hAnsi="Times New Roman"/>
            <w:sz w:val="20"/>
            <w:szCs w:val="20"/>
          </w:rPr>
          <w:t>“</w:t>
        </w:r>
      </w:ins>
      <w:r w:rsidR="0017163A" w:rsidRPr="00A85BD5">
        <w:rPr>
          <w:rFonts w:ascii="Times New Roman" w:hAnsi="Times New Roman"/>
          <w:sz w:val="20"/>
          <w:szCs w:val="20"/>
        </w:rPr>
        <w:t>Blockchain can only be updated by</w:t>
      </w:r>
      <w:r w:rsidR="00757922" w:rsidRPr="00A85BD5">
        <w:rPr>
          <w:rFonts w:ascii="Times New Roman" w:hAnsi="Times New Roman"/>
          <w:sz w:val="20"/>
          <w:szCs w:val="20"/>
        </w:rPr>
        <w:t xml:space="preserve"> consensus between participants in the system, and when new data is entered, it can never be erased. The </w:t>
      </w:r>
      <w:r w:rsidR="00E815E5" w:rsidRPr="00A85BD5">
        <w:rPr>
          <w:rFonts w:ascii="Times New Roman" w:hAnsi="Times New Roman"/>
          <w:sz w:val="20"/>
          <w:szCs w:val="20"/>
        </w:rPr>
        <w:t>Blockchain</w:t>
      </w:r>
      <w:r w:rsidR="007B1B11" w:rsidRPr="00A85BD5">
        <w:rPr>
          <w:rFonts w:ascii="Times New Roman" w:hAnsi="Times New Roman"/>
          <w:sz w:val="20"/>
          <w:szCs w:val="20"/>
        </w:rPr>
        <w:t xml:space="preserve"> contains a true and verifiable record of each and every transaction ever made in the sys</w:t>
      </w:r>
      <w:r w:rsidR="00EC5C6F" w:rsidRPr="00A85BD5">
        <w:rPr>
          <w:rFonts w:ascii="Times New Roman" w:hAnsi="Times New Roman"/>
          <w:sz w:val="20"/>
          <w:szCs w:val="20"/>
        </w:rPr>
        <w:t>tem</w:t>
      </w:r>
      <w:ins w:id="89" w:author="Eniola" w:date="2018-08-06T22:15:00Z">
        <w:r w:rsidR="003B364F" w:rsidRPr="00A85BD5">
          <w:rPr>
            <w:rFonts w:ascii="Times New Roman" w:hAnsi="Times New Roman"/>
            <w:sz w:val="20"/>
            <w:szCs w:val="20"/>
          </w:rPr>
          <w:t>”</w:t>
        </w:r>
      </w:ins>
      <w:r w:rsidR="00EC5C6F" w:rsidRPr="00A85BD5">
        <w:rPr>
          <w:rFonts w:ascii="Times New Roman" w:hAnsi="Times New Roman"/>
          <w:sz w:val="20"/>
          <w:szCs w:val="20"/>
        </w:rPr>
        <w:t xml:space="preserve"> (Lucas Mearian, 2018).</w:t>
      </w:r>
    </w:p>
    <w:p w14:paraId="14E931E0" w14:textId="277AAC19" w:rsidR="000E06A3" w:rsidRPr="00A85BD5" w:rsidRDefault="000E06A3">
      <w:pPr>
        <w:spacing w:line="360" w:lineRule="auto"/>
        <w:ind w:left="720"/>
        <w:jc w:val="both"/>
        <w:rPr>
          <w:rFonts w:ascii="Times New Roman" w:hAnsi="Times New Roman"/>
          <w:sz w:val="20"/>
          <w:szCs w:val="20"/>
        </w:rPr>
        <w:pPrChange w:id="90" w:author="Eniola" w:date="2018-08-08T18:20:00Z">
          <w:pPr>
            <w:spacing w:line="360" w:lineRule="auto"/>
            <w:jc w:val="both"/>
          </w:pPr>
        </w:pPrChange>
      </w:pPr>
    </w:p>
    <w:p w14:paraId="512B0E2E" w14:textId="5E5276D6" w:rsidR="000E06A3" w:rsidRPr="00A85BD5" w:rsidRDefault="000E06A3">
      <w:pPr>
        <w:spacing w:line="360" w:lineRule="auto"/>
        <w:ind w:left="720"/>
        <w:jc w:val="both"/>
        <w:rPr>
          <w:ins w:id="91" w:author="Eniola" w:date="2018-08-06T22:20:00Z"/>
          <w:rFonts w:ascii="Times New Roman" w:hAnsi="Times New Roman"/>
          <w:sz w:val="20"/>
          <w:szCs w:val="20"/>
        </w:rPr>
        <w:pPrChange w:id="92" w:author="Eniola" w:date="2018-08-08T18:20:00Z">
          <w:pPr>
            <w:spacing w:line="360" w:lineRule="auto"/>
            <w:jc w:val="both"/>
          </w:pPr>
        </w:pPrChange>
      </w:pPr>
    </w:p>
    <w:p w14:paraId="1196F37F" w14:textId="484CF4A6" w:rsidR="003B59FF" w:rsidRPr="00A85BD5" w:rsidRDefault="003B59FF">
      <w:pPr>
        <w:spacing w:line="360" w:lineRule="auto"/>
        <w:ind w:left="720"/>
        <w:jc w:val="both"/>
        <w:rPr>
          <w:rFonts w:ascii="Times New Roman" w:hAnsi="Times New Roman"/>
          <w:sz w:val="20"/>
          <w:szCs w:val="20"/>
        </w:rPr>
        <w:pPrChange w:id="93" w:author="Eniola" w:date="2018-08-08T18:20:00Z">
          <w:pPr>
            <w:spacing w:line="360" w:lineRule="auto"/>
            <w:jc w:val="both"/>
          </w:pPr>
        </w:pPrChange>
      </w:pPr>
    </w:p>
    <w:p w14:paraId="7BCBD033" w14:textId="3A1D4C5F" w:rsidR="000E06A3" w:rsidRPr="00EF58CB" w:rsidDel="00B643E2" w:rsidRDefault="000E06A3">
      <w:pPr>
        <w:spacing w:line="360" w:lineRule="auto"/>
        <w:ind w:left="720"/>
        <w:jc w:val="both"/>
        <w:rPr>
          <w:del w:id="94" w:author="Eniola" w:date="2018-08-06T22:15:00Z"/>
          <w:rFonts w:ascii="Times New Roman" w:hAnsi="Times New Roman"/>
          <w:sz w:val="20"/>
          <w:szCs w:val="20"/>
        </w:rPr>
        <w:pPrChange w:id="95" w:author="Eniola" w:date="2018-08-08T18:20:00Z">
          <w:pPr>
            <w:spacing w:line="360" w:lineRule="auto"/>
            <w:jc w:val="both"/>
          </w:pPr>
        </w:pPrChange>
      </w:pPr>
    </w:p>
    <w:p w14:paraId="54FF3E65" w14:textId="77777777" w:rsidR="000E06A3" w:rsidRPr="00F00475" w:rsidRDefault="000E06A3">
      <w:pPr>
        <w:spacing w:line="360" w:lineRule="auto"/>
        <w:ind w:left="720"/>
        <w:jc w:val="both"/>
        <w:rPr>
          <w:rFonts w:ascii="Times New Roman" w:hAnsi="Times New Roman"/>
          <w:sz w:val="20"/>
          <w:szCs w:val="20"/>
        </w:rPr>
        <w:pPrChange w:id="96" w:author="Eniola" w:date="2018-08-08T18:20:00Z">
          <w:pPr>
            <w:spacing w:line="360" w:lineRule="auto"/>
            <w:jc w:val="both"/>
          </w:pPr>
        </w:pPrChange>
      </w:pPr>
    </w:p>
    <w:p w14:paraId="5F098AEC" w14:textId="0281EAE8" w:rsidR="000E06A3" w:rsidRPr="00DE0822" w:rsidRDefault="000E06A3">
      <w:pPr>
        <w:spacing w:line="360" w:lineRule="auto"/>
        <w:ind w:left="720"/>
        <w:jc w:val="both"/>
        <w:rPr>
          <w:rFonts w:ascii="Times New Roman" w:hAnsi="Times New Roman"/>
          <w:sz w:val="20"/>
          <w:szCs w:val="20"/>
        </w:rPr>
        <w:pPrChange w:id="97" w:author="Eniola" w:date="2018-08-08T18:20:00Z">
          <w:pPr>
            <w:spacing w:line="360" w:lineRule="auto"/>
            <w:jc w:val="both"/>
          </w:pPr>
        </w:pPrChange>
      </w:pPr>
    </w:p>
    <w:p w14:paraId="0C235E99" w14:textId="7F0FF5FD" w:rsidR="000E06A3" w:rsidRPr="00A85BD5" w:rsidRDefault="000E06A3">
      <w:pPr>
        <w:spacing w:line="360" w:lineRule="auto"/>
        <w:ind w:left="720"/>
        <w:jc w:val="both"/>
        <w:rPr>
          <w:rFonts w:ascii="Times New Roman" w:hAnsi="Times New Roman"/>
          <w:sz w:val="20"/>
          <w:szCs w:val="20"/>
        </w:rPr>
        <w:pPrChange w:id="98" w:author="Eniola" w:date="2018-08-08T18:20:00Z">
          <w:pPr>
            <w:spacing w:line="360" w:lineRule="auto"/>
            <w:jc w:val="both"/>
          </w:pPr>
        </w:pPrChange>
      </w:pPr>
    </w:p>
    <w:p w14:paraId="43F0C569" w14:textId="6F59F5F2" w:rsidR="000E06A3" w:rsidRPr="00A85BD5" w:rsidDel="00872992" w:rsidRDefault="000E06A3">
      <w:pPr>
        <w:spacing w:line="360" w:lineRule="auto"/>
        <w:ind w:left="720"/>
        <w:jc w:val="both"/>
        <w:rPr>
          <w:del w:id="99" w:author="Eniola" w:date="2018-08-09T13:06:00Z"/>
          <w:rFonts w:ascii="Times New Roman" w:hAnsi="Times New Roman"/>
          <w:sz w:val="20"/>
          <w:szCs w:val="20"/>
        </w:rPr>
        <w:pPrChange w:id="100" w:author="Eniola" w:date="2018-08-08T18:20:00Z">
          <w:pPr>
            <w:spacing w:line="360" w:lineRule="auto"/>
            <w:jc w:val="both"/>
          </w:pPr>
        </w:pPrChange>
      </w:pPr>
    </w:p>
    <w:p w14:paraId="06D21EF8" w14:textId="298BBF66" w:rsidR="000E06A3" w:rsidRPr="00A85BD5" w:rsidDel="00872992" w:rsidRDefault="000E06A3" w:rsidP="00771252">
      <w:pPr>
        <w:spacing w:line="360" w:lineRule="auto"/>
        <w:jc w:val="both"/>
        <w:rPr>
          <w:del w:id="101" w:author="Eniola" w:date="2018-08-09T13:06:00Z"/>
          <w:rFonts w:ascii="Times New Roman" w:hAnsi="Times New Roman"/>
          <w:sz w:val="20"/>
          <w:szCs w:val="20"/>
        </w:rPr>
      </w:pPr>
    </w:p>
    <w:p w14:paraId="45FAD10E" w14:textId="713A7C3A" w:rsidR="000E06A3" w:rsidRPr="00A85BD5" w:rsidDel="00872992" w:rsidRDefault="000E06A3">
      <w:pPr>
        <w:spacing w:line="360" w:lineRule="auto"/>
        <w:jc w:val="both"/>
        <w:rPr>
          <w:del w:id="102" w:author="Eniola" w:date="2018-08-09T13:06:00Z"/>
          <w:rFonts w:ascii="Times New Roman" w:hAnsi="Times New Roman"/>
          <w:sz w:val="20"/>
          <w:szCs w:val="20"/>
        </w:rPr>
      </w:pPr>
    </w:p>
    <w:p w14:paraId="4232F26F" w14:textId="6BBCA48B" w:rsidR="000E06A3" w:rsidRPr="00A85BD5" w:rsidDel="00872992" w:rsidRDefault="000E06A3">
      <w:pPr>
        <w:spacing w:line="360" w:lineRule="auto"/>
        <w:jc w:val="both"/>
        <w:rPr>
          <w:del w:id="103" w:author="Eniola" w:date="2018-08-09T13:06:00Z"/>
          <w:rFonts w:ascii="Times New Roman" w:hAnsi="Times New Roman"/>
          <w:sz w:val="20"/>
          <w:szCs w:val="20"/>
        </w:rPr>
      </w:pPr>
    </w:p>
    <w:p w14:paraId="378B58D4" w14:textId="3F0162DB" w:rsidR="000E06A3" w:rsidRPr="00A85BD5" w:rsidDel="00872992" w:rsidRDefault="000E06A3">
      <w:pPr>
        <w:spacing w:line="360" w:lineRule="auto"/>
        <w:jc w:val="both"/>
        <w:rPr>
          <w:del w:id="104" w:author="Eniola" w:date="2018-08-09T13:06:00Z"/>
          <w:rFonts w:ascii="Times New Roman" w:hAnsi="Times New Roman"/>
          <w:sz w:val="20"/>
          <w:szCs w:val="20"/>
        </w:rPr>
      </w:pPr>
    </w:p>
    <w:p w14:paraId="77DB81F2" w14:textId="333A36DD" w:rsidR="000E06A3" w:rsidRPr="00A85BD5" w:rsidDel="00872992" w:rsidRDefault="000E06A3">
      <w:pPr>
        <w:spacing w:line="360" w:lineRule="auto"/>
        <w:jc w:val="both"/>
        <w:rPr>
          <w:del w:id="105" w:author="Eniola" w:date="2018-08-09T13:06:00Z"/>
          <w:rFonts w:ascii="Times New Roman" w:hAnsi="Times New Roman"/>
          <w:sz w:val="20"/>
          <w:szCs w:val="20"/>
        </w:rPr>
      </w:pPr>
    </w:p>
    <w:p w14:paraId="3B152550" w14:textId="17F07BE8" w:rsidR="000E06A3" w:rsidRPr="00A85BD5" w:rsidDel="00872992" w:rsidRDefault="000E06A3">
      <w:pPr>
        <w:spacing w:line="360" w:lineRule="auto"/>
        <w:jc w:val="both"/>
        <w:rPr>
          <w:del w:id="106" w:author="Eniola" w:date="2018-08-09T13:06:00Z"/>
          <w:rFonts w:ascii="Times New Roman" w:hAnsi="Times New Roman"/>
          <w:sz w:val="20"/>
          <w:szCs w:val="20"/>
        </w:rPr>
      </w:pPr>
    </w:p>
    <w:p w14:paraId="35454667" w14:textId="2AE73661" w:rsidR="007B088D" w:rsidRPr="00A85BD5" w:rsidDel="006A2667" w:rsidRDefault="007B088D">
      <w:pPr>
        <w:spacing w:line="360" w:lineRule="auto"/>
        <w:ind w:left="720"/>
        <w:jc w:val="both"/>
        <w:rPr>
          <w:del w:id="107" w:author="Eniola" w:date="2018-08-06T22:20:00Z"/>
          <w:rFonts w:ascii="Times New Roman" w:hAnsi="Times New Roman"/>
          <w:sz w:val="20"/>
          <w:szCs w:val="20"/>
        </w:rPr>
        <w:pPrChange w:id="108" w:author="Eniola" w:date="2018-08-08T18:20:00Z">
          <w:pPr>
            <w:spacing w:line="360" w:lineRule="auto"/>
            <w:jc w:val="both"/>
          </w:pPr>
        </w:pPrChange>
      </w:pPr>
    </w:p>
    <w:p w14:paraId="3DAABD2D" w14:textId="19061B1A" w:rsidR="003C4860" w:rsidRPr="00A85BD5" w:rsidRDefault="003C4860">
      <w:pPr>
        <w:spacing w:line="360" w:lineRule="auto"/>
        <w:ind w:left="720"/>
        <w:jc w:val="both"/>
        <w:rPr>
          <w:rFonts w:ascii="Times New Roman" w:hAnsi="Times New Roman"/>
          <w:sz w:val="20"/>
          <w:szCs w:val="20"/>
        </w:rPr>
        <w:pPrChange w:id="109" w:author="Eniola" w:date="2018-08-08T18:20:00Z">
          <w:pPr>
            <w:spacing w:line="360" w:lineRule="auto"/>
            <w:jc w:val="both"/>
          </w:pPr>
        </w:pPrChange>
      </w:pPr>
      <w:r w:rsidRPr="00A85BD5">
        <w:rPr>
          <w:rFonts w:ascii="Times New Roman" w:hAnsi="Times New Roman"/>
          <w:sz w:val="20"/>
          <w:szCs w:val="20"/>
        </w:rPr>
        <w:t>However, Blockchain technology itself is non-controversial and has w</w:t>
      </w:r>
      <w:r w:rsidR="00A208DB" w:rsidRPr="00A85BD5">
        <w:rPr>
          <w:rFonts w:ascii="Times New Roman" w:hAnsi="Times New Roman"/>
          <w:sz w:val="20"/>
          <w:szCs w:val="20"/>
        </w:rPr>
        <w:t xml:space="preserve">orked flawlessly over the years </w:t>
      </w:r>
      <w:r w:rsidRPr="00A85BD5">
        <w:rPr>
          <w:rFonts w:ascii="Times New Roman" w:hAnsi="Times New Roman"/>
          <w:sz w:val="20"/>
          <w:szCs w:val="20"/>
        </w:rPr>
        <w:t xml:space="preserve">and is being successfully applied to both financial and non-financial world applications. Last year, </w:t>
      </w:r>
      <w:r w:rsidR="000349E0" w:rsidRPr="00A85BD5">
        <w:rPr>
          <w:rFonts w:ascii="Times New Roman" w:hAnsi="Times New Roman"/>
          <w:sz w:val="20"/>
          <w:szCs w:val="20"/>
        </w:rPr>
        <w:t xml:space="preserve">Marc </w:t>
      </w:r>
      <w:r w:rsidRPr="00A85BD5">
        <w:rPr>
          <w:rFonts w:ascii="Times New Roman" w:hAnsi="Times New Roman"/>
          <w:sz w:val="20"/>
          <w:szCs w:val="20"/>
        </w:rPr>
        <w:t xml:space="preserve">Andreessen, the doyen of Silicon Valley’s capitalists, listed the </w:t>
      </w:r>
      <w:r w:rsidR="00E815E5" w:rsidRPr="00A85BD5">
        <w:rPr>
          <w:rFonts w:ascii="Times New Roman" w:hAnsi="Times New Roman"/>
          <w:sz w:val="20"/>
          <w:szCs w:val="20"/>
        </w:rPr>
        <w:t>Blockchain</w:t>
      </w:r>
      <w:r w:rsidR="000349E0" w:rsidRPr="00A85BD5">
        <w:rPr>
          <w:rFonts w:ascii="Times New Roman" w:hAnsi="Times New Roman"/>
          <w:sz w:val="20"/>
          <w:szCs w:val="20"/>
        </w:rPr>
        <w:t xml:space="preserve"> ​ distributed consensus </w:t>
      </w:r>
      <w:r w:rsidRPr="00A85BD5">
        <w:rPr>
          <w:rFonts w:ascii="Times New Roman" w:hAnsi="Times New Roman"/>
          <w:sz w:val="20"/>
          <w:szCs w:val="20"/>
        </w:rPr>
        <w:t>model​</w:t>
      </w:r>
      <w:ins w:id="110" w:author="Eniola" w:date="2018-08-09T13:07:00Z">
        <w:r w:rsidR="00DD47AB">
          <w:rPr>
            <w:rFonts w:ascii="Times New Roman" w:hAnsi="Times New Roman"/>
            <w:sz w:val="20"/>
            <w:szCs w:val="20"/>
          </w:rPr>
          <w:t xml:space="preserve"> </w:t>
        </w:r>
      </w:ins>
      <w:r w:rsidRPr="00A85BD5">
        <w:rPr>
          <w:rFonts w:ascii="Times New Roman" w:hAnsi="Times New Roman"/>
          <w:sz w:val="20"/>
          <w:szCs w:val="20"/>
        </w:rPr>
        <w:t>as the most important invention since the Internet itself. Jo</w:t>
      </w:r>
      <w:r w:rsidR="000349E0" w:rsidRPr="00A85BD5">
        <w:rPr>
          <w:rFonts w:ascii="Times New Roman" w:hAnsi="Times New Roman"/>
          <w:sz w:val="20"/>
          <w:szCs w:val="20"/>
        </w:rPr>
        <w:t xml:space="preserve">hann Palychata from BNP Paribas </w:t>
      </w:r>
      <w:r w:rsidRPr="00A85BD5">
        <w:rPr>
          <w:rFonts w:ascii="Times New Roman" w:hAnsi="Times New Roman"/>
          <w:sz w:val="20"/>
          <w:szCs w:val="20"/>
        </w:rPr>
        <w:t xml:space="preserve">wrote in the Quintessence magazine that bitcoin’s </w:t>
      </w:r>
      <w:r w:rsidR="00E815E5" w:rsidRPr="00A85BD5">
        <w:rPr>
          <w:rFonts w:ascii="Times New Roman" w:hAnsi="Times New Roman"/>
          <w:sz w:val="20"/>
          <w:szCs w:val="20"/>
        </w:rPr>
        <w:t>Blockchain</w:t>
      </w:r>
      <w:r w:rsidRPr="00A85BD5">
        <w:rPr>
          <w:rFonts w:ascii="Times New Roman" w:hAnsi="Times New Roman"/>
          <w:sz w:val="20"/>
          <w:szCs w:val="20"/>
        </w:rPr>
        <w:t>, the s</w:t>
      </w:r>
      <w:r w:rsidR="000349E0" w:rsidRPr="00A85BD5">
        <w:rPr>
          <w:rFonts w:ascii="Times New Roman" w:hAnsi="Times New Roman"/>
          <w:sz w:val="20"/>
          <w:szCs w:val="20"/>
        </w:rPr>
        <w:t xml:space="preserve">oftware that allows the digital </w:t>
      </w:r>
      <w:r w:rsidRPr="00A85BD5">
        <w:rPr>
          <w:rFonts w:ascii="Times New Roman" w:hAnsi="Times New Roman"/>
          <w:sz w:val="20"/>
          <w:szCs w:val="20"/>
        </w:rPr>
        <w:t xml:space="preserve">currency to function should be considered as an invention like the </w:t>
      </w:r>
      <w:r w:rsidR="000349E0" w:rsidRPr="00A85BD5">
        <w:rPr>
          <w:rFonts w:ascii="Times New Roman" w:hAnsi="Times New Roman"/>
          <w:sz w:val="20"/>
          <w:szCs w:val="20"/>
        </w:rPr>
        <w:t xml:space="preserve">steam or combustion engine that </w:t>
      </w:r>
      <w:r w:rsidRPr="00A85BD5">
        <w:rPr>
          <w:rFonts w:ascii="Times New Roman" w:hAnsi="Times New Roman"/>
          <w:sz w:val="20"/>
          <w:szCs w:val="20"/>
        </w:rPr>
        <w:t xml:space="preserve">has the potential to transform </w:t>
      </w:r>
      <w:r w:rsidR="00942E07" w:rsidRPr="00A85BD5">
        <w:rPr>
          <w:rFonts w:ascii="Times New Roman" w:hAnsi="Times New Roman"/>
          <w:sz w:val="20"/>
          <w:szCs w:val="20"/>
        </w:rPr>
        <w:t>the world of finance and</w:t>
      </w:r>
      <w:r w:rsidR="005345D1" w:rsidRPr="00A85BD5">
        <w:rPr>
          <w:rFonts w:ascii="Times New Roman" w:hAnsi="Times New Roman"/>
          <w:sz w:val="20"/>
          <w:szCs w:val="20"/>
        </w:rPr>
        <w:t xml:space="preserve"> beyond (Michael Crosby &amp; Nachiappan et al, 2015)</w:t>
      </w:r>
      <w:r w:rsidR="004003C8" w:rsidRPr="00A85BD5">
        <w:rPr>
          <w:rFonts w:ascii="Times New Roman" w:hAnsi="Times New Roman"/>
          <w:sz w:val="20"/>
          <w:szCs w:val="20"/>
        </w:rPr>
        <w:t>.</w:t>
      </w:r>
    </w:p>
    <w:p w14:paraId="5A28466E" w14:textId="3F070C9A" w:rsidR="00565494" w:rsidRPr="00EF58CB" w:rsidRDefault="00957B06">
      <w:pPr>
        <w:spacing w:line="360" w:lineRule="auto"/>
        <w:ind w:left="720"/>
        <w:jc w:val="both"/>
        <w:rPr>
          <w:rFonts w:ascii="Times New Roman" w:hAnsi="Times New Roman"/>
          <w:b/>
          <w:sz w:val="20"/>
          <w:szCs w:val="20"/>
        </w:rPr>
        <w:pPrChange w:id="111" w:author="Eniola" w:date="2018-08-08T18:20:00Z">
          <w:pPr>
            <w:spacing w:line="360" w:lineRule="auto"/>
            <w:jc w:val="both"/>
          </w:pPr>
        </w:pPrChange>
      </w:pPr>
      <w:r w:rsidRPr="00A85BD5">
        <w:rPr>
          <w:rFonts w:ascii="Times New Roman" w:hAnsi="Times New Roman"/>
          <w:noProof/>
          <w:sz w:val="20"/>
          <w:szCs w:val="20"/>
          <w:rPrChange w:id="112" w:author="Eniola" w:date="2018-08-08T18:20:00Z">
            <w:rPr>
              <w:noProof/>
            </w:rPr>
          </w:rPrChange>
        </w:rPr>
        <mc:AlternateContent>
          <mc:Choice Requires="wpg">
            <w:drawing>
              <wp:anchor distT="0" distB="0" distL="114300" distR="114300" simplePos="0" relativeHeight="251639296" behindDoc="0" locked="0" layoutInCell="1" allowOverlap="1" wp14:anchorId="083F1085" wp14:editId="484E2315">
                <wp:simplePos x="0" y="0"/>
                <wp:positionH relativeFrom="margin">
                  <wp:posOffset>779780</wp:posOffset>
                </wp:positionH>
                <wp:positionV relativeFrom="paragraph">
                  <wp:posOffset>250825</wp:posOffset>
                </wp:positionV>
                <wp:extent cx="4810125" cy="2131060"/>
                <wp:effectExtent l="0" t="0" r="28575" b="2159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10125" cy="2131060"/>
                          <a:chOff x="0" y="0"/>
                          <a:chExt cx="4476997" cy="2208637"/>
                        </a:xfrm>
                      </wpg:grpSpPr>
                      <wps:wsp>
                        <wps:cNvPr id="2" name="Rectangle 2"/>
                        <wps:cNvSpPr/>
                        <wps:spPr>
                          <a:xfrm>
                            <a:off x="0" y="0"/>
                            <a:ext cx="4476997" cy="1995054"/>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3473533" y="1995054"/>
                            <a:ext cx="1003053" cy="213583"/>
                          </a:xfrm>
                          <a:prstGeom prst="rect">
                            <a:avLst/>
                          </a:prstGeom>
                          <a:noFill/>
                          <a:ln w="12700" cap="flat" cmpd="sng" algn="ctr">
                            <a:solidFill>
                              <a:srgbClr val="5B9BD5">
                                <a:shade val="50000"/>
                              </a:srgbClr>
                            </a:solidFill>
                            <a:prstDash val="solid"/>
                            <a:miter lim="800000"/>
                          </a:ln>
                          <a:effectLst/>
                        </wps:spPr>
                        <wps:txbx>
                          <w:txbxContent>
                            <w:p w14:paraId="1470B007" w14:textId="77777777" w:rsidR="00983AEE" w:rsidRPr="00151ECB" w:rsidRDefault="00983AEE" w:rsidP="00983AEE">
                              <w:pPr>
                                <w:jc w:val="center"/>
                                <w:rPr>
                                  <w:rFonts w:ascii="Times New Roman" w:hAnsi="Times New Roman"/>
                                  <w:color w:val="000000"/>
                                  <w:sz w:val="14"/>
                                </w:rPr>
                              </w:pPr>
                              <w:r w:rsidRPr="00151ECB">
                                <w:rPr>
                                  <w:rFonts w:ascii="Times New Roman" w:hAnsi="Times New Roman"/>
                                  <w:color w:val="000000"/>
                                  <w:sz w:val="14"/>
                                </w:rPr>
                                <w:t>© 42TEK, Inc. 2017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3F1085" id="Group 4" o:spid="_x0000_s1032" style="position:absolute;left:0;text-align:left;margin-left:61.4pt;margin-top:19.75pt;width:378.75pt;height:167.8pt;z-index:251639296;mso-position-horizontal-relative:margin;mso-width-relative:margin;mso-height-relative:margin" coordsize="44769,22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">
                <v:rect id="Rectangle 2" o:spid="_x0000_s1033" style="position:absolute;width:44769;height:19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" strokecolor="#41719c" strokeweight="1pt">
                  <v:fill r:id="rId14" o:title="" recolor="t" rotate="t" type="frame"/>
                </v:rect>
                <v:rect id="Rectangle 3" o:spid="_x0000_s1034" style="position:absolute;left:34735;top:19950;width:10030;height:21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" filled="f" strokecolor="#41719c" strokeweight="1pt">
                  <v:textbox>
                    <w:txbxContent>
                      <w:p w14:paraId="1470B007" w14:textId="77777777" w:rsidR="00983AEE" w:rsidRPr="00151ECB" w:rsidRDefault="00983AEE" w:rsidP="00983AEE">
                        <w:pPr>
                          <w:jc w:val="center"/>
                          <w:rPr>
                            <w:rFonts w:ascii="Times New Roman" w:hAnsi="Times New Roman"/>
                            <w:color w:val="000000"/>
                            <w:sz w:val="14"/>
                          </w:rPr>
                        </w:pPr>
                        <w:r w:rsidRPr="00151ECB">
                          <w:rPr>
                            <w:rFonts w:ascii="Times New Roman" w:hAnsi="Times New Roman"/>
                            <w:color w:val="000000"/>
                            <w:sz w:val="14"/>
                          </w:rPr>
                          <w:t>© 42TEK, Inc. 2017</w:t>
                        </w:r>
                      </w:p>
                    </w:txbxContent>
                  </v:textbox>
                </v:rect>
                <w10:wrap anchorx="margin"/>
              </v:group>
            </w:pict>
          </mc:Fallback>
        </mc:AlternateContent>
      </w:r>
      <w:r w:rsidR="00915F16" w:rsidRPr="00EF58CB">
        <w:rPr>
          <w:rFonts w:ascii="Times New Roman" w:hAnsi="Times New Roman"/>
          <w:b/>
          <w:sz w:val="20"/>
          <w:szCs w:val="20"/>
        </w:rPr>
        <w:t>Types of networks</w:t>
      </w:r>
    </w:p>
    <w:p w14:paraId="5622D70E" w14:textId="77777777" w:rsidR="00FC3B84" w:rsidRPr="00DE0822" w:rsidRDefault="00FC3B84">
      <w:pPr>
        <w:spacing w:line="360" w:lineRule="auto"/>
        <w:ind w:left="720"/>
        <w:jc w:val="both"/>
        <w:rPr>
          <w:rFonts w:ascii="Times New Roman" w:hAnsi="Times New Roman"/>
          <w:sz w:val="20"/>
          <w:szCs w:val="20"/>
        </w:rPr>
        <w:pPrChange w:id="113" w:author="Eniola" w:date="2018-08-08T18:20:00Z">
          <w:pPr>
            <w:spacing w:line="360" w:lineRule="auto"/>
            <w:jc w:val="both"/>
          </w:pPr>
        </w:pPrChange>
      </w:pPr>
    </w:p>
    <w:p w14:paraId="11A11FE9" w14:textId="77777777" w:rsidR="00692131" w:rsidRPr="00A85BD5" w:rsidRDefault="00692131">
      <w:pPr>
        <w:spacing w:line="360" w:lineRule="auto"/>
        <w:ind w:left="720"/>
        <w:jc w:val="both"/>
        <w:rPr>
          <w:rFonts w:ascii="Times New Roman" w:hAnsi="Times New Roman"/>
          <w:sz w:val="20"/>
          <w:szCs w:val="20"/>
        </w:rPr>
        <w:pPrChange w:id="114" w:author="Eniola" w:date="2018-08-08T18:20:00Z">
          <w:pPr>
            <w:spacing w:line="360" w:lineRule="auto"/>
            <w:jc w:val="both"/>
          </w:pPr>
        </w:pPrChange>
      </w:pPr>
    </w:p>
    <w:p w14:paraId="6D51EFBB" w14:textId="77777777" w:rsidR="00917CD3" w:rsidRPr="00A85BD5" w:rsidRDefault="00917CD3">
      <w:pPr>
        <w:spacing w:line="360" w:lineRule="auto"/>
        <w:ind w:left="720"/>
        <w:jc w:val="both"/>
        <w:rPr>
          <w:rFonts w:ascii="Times New Roman" w:hAnsi="Times New Roman"/>
          <w:sz w:val="20"/>
          <w:szCs w:val="20"/>
        </w:rPr>
        <w:pPrChange w:id="115" w:author="Eniola" w:date="2018-08-08T18:20:00Z">
          <w:pPr>
            <w:spacing w:line="360" w:lineRule="auto"/>
            <w:jc w:val="both"/>
          </w:pPr>
        </w:pPrChange>
      </w:pPr>
    </w:p>
    <w:p w14:paraId="7B66BAB6" w14:textId="77777777" w:rsidR="00917CD3" w:rsidRPr="00A85BD5" w:rsidRDefault="00917CD3">
      <w:pPr>
        <w:spacing w:line="360" w:lineRule="auto"/>
        <w:ind w:left="720"/>
        <w:jc w:val="both"/>
        <w:rPr>
          <w:rFonts w:ascii="Times New Roman" w:hAnsi="Times New Roman"/>
          <w:sz w:val="20"/>
          <w:szCs w:val="20"/>
        </w:rPr>
        <w:pPrChange w:id="116" w:author="Eniola" w:date="2018-08-08T18:20:00Z">
          <w:pPr>
            <w:spacing w:line="360" w:lineRule="auto"/>
            <w:jc w:val="both"/>
          </w:pPr>
        </w:pPrChange>
      </w:pPr>
    </w:p>
    <w:p w14:paraId="2F15D9F8" w14:textId="77777777" w:rsidR="00917CD3" w:rsidRPr="00A85BD5" w:rsidRDefault="00917CD3">
      <w:pPr>
        <w:spacing w:line="360" w:lineRule="auto"/>
        <w:ind w:left="720"/>
        <w:jc w:val="both"/>
        <w:rPr>
          <w:rFonts w:ascii="Times New Roman" w:hAnsi="Times New Roman"/>
          <w:sz w:val="20"/>
          <w:szCs w:val="20"/>
        </w:rPr>
        <w:pPrChange w:id="117" w:author="Eniola" w:date="2018-08-08T18:20:00Z">
          <w:pPr>
            <w:spacing w:line="360" w:lineRule="auto"/>
            <w:jc w:val="both"/>
          </w:pPr>
        </w:pPrChange>
      </w:pPr>
    </w:p>
    <w:p w14:paraId="7457D0B0" w14:textId="74BE0E1A" w:rsidR="00917CD3" w:rsidRPr="00EF58CB" w:rsidRDefault="006A2667">
      <w:pPr>
        <w:spacing w:line="360" w:lineRule="auto"/>
        <w:ind w:left="720"/>
        <w:jc w:val="both"/>
        <w:rPr>
          <w:rFonts w:ascii="Times New Roman" w:hAnsi="Times New Roman"/>
          <w:sz w:val="20"/>
          <w:szCs w:val="20"/>
        </w:rPr>
        <w:pPrChange w:id="118" w:author="Eniola" w:date="2018-08-08T18:20:00Z">
          <w:pPr>
            <w:spacing w:line="360" w:lineRule="auto"/>
            <w:jc w:val="both"/>
          </w:pPr>
        </w:pPrChange>
      </w:pPr>
      <w:r w:rsidRPr="00A85BD5">
        <w:rPr>
          <w:rFonts w:ascii="Times New Roman" w:hAnsi="Times New Roman"/>
          <w:noProof/>
          <w:sz w:val="20"/>
          <w:szCs w:val="20"/>
          <w:rPrChange w:id="119" w:author="Eniola" w:date="2018-08-08T18:20:00Z">
            <w:rPr>
              <w:noProof/>
            </w:rPr>
          </w:rPrChange>
        </w:rPr>
        <mc:AlternateContent>
          <mc:Choice Requires="wps">
            <w:drawing>
              <wp:anchor distT="0" distB="0" distL="114300" distR="114300" simplePos="0" relativeHeight="251653632" behindDoc="0" locked="0" layoutInCell="1" allowOverlap="1" wp14:anchorId="76696401" wp14:editId="78A4B0FF">
                <wp:simplePos x="0" y="0"/>
                <wp:positionH relativeFrom="column">
                  <wp:posOffset>680246</wp:posOffset>
                </wp:positionH>
                <wp:positionV relativeFrom="paragraph">
                  <wp:posOffset>299720</wp:posOffset>
                </wp:positionV>
                <wp:extent cx="1762125" cy="257175"/>
                <wp:effectExtent l="0" t="0" r="9525" b="9525"/>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62125" cy="257175"/>
                        </a:xfrm>
                        <a:prstGeom prst="rect">
                          <a:avLst/>
                        </a:prstGeom>
                        <a:solidFill>
                          <a:sysClr val="window" lastClr="FFFFFF"/>
                        </a:solidFill>
                        <a:ln w="6350">
                          <a:noFill/>
                        </a:ln>
                      </wps:spPr>
                      <wps:txbx>
                        <w:txbxContent>
                          <w:p w14:paraId="08E7F6A1" w14:textId="77777777" w:rsidR="001738D4" w:rsidRPr="001738D4" w:rsidRDefault="001738D4">
                            <w:pPr>
                              <w:rPr>
                                <w:rFonts w:ascii="Times New Roman" w:hAnsi="Times New Roman"/>
                                <w:sz w:val="20"/>
                                <w:szCs w:val="20"/>
                              </w:rPr>
                            </w:pPr>
                            <w:r>
                              <w:rPr>
                                <w:rFonts w:ascii="Times New Roman" w:hAnsi="Times New Roman"/>
                                <w:sz w:val="20"/>
                                <w:szCs w:val="20"/>
                              </w:rPr>
                              <w:t>Fig. 3. Types of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696401" id="Text Box 45" o:spid="_x0000_s1035" type="#_x0000_t202" style="position:absolute;left:0;text-align:left;margin-left:53.55pt;margin-top:23.6pt;width:138.75pt;height:20.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" fillcolor="window" stroked="f" strokeweight=".5pt">
                <v:path arrowok="t"/>
                <v:textbox>
                  <w:txbxContent>
                    <w:p w14:paraId="08E7F6A1" w14:textId="77777777" w:rsidR="001738D4" w:rsidRPr="001738D4" w:rsidRDefault="001738D4">
                      <w:pPr>
                        <w:rPr>
                          <w:rFonts w:ascii="Times New Roman" w:hAnsi="Times New Roman"/>
                          <w:sz w:val="20"/>
                          <w:szCs w:val="20"/>
                        </w:rPr>
                      </w:pPr>
                      <w:r>
                        <w:rPr>
                          <w:rFonts w:ascii="Times New Roman" w:hAnsi="Times New Roman"/>
                          <w:sz w:val="20"/>
                          <w:szCs w:val="20"/>
                        </w:rPr>
                        <w:t>Fig. 3. Types of Network.</w:t>
                      </w:r>
                    </w:p>
                  </w:txbxContent>
                </v:textbox>
              </v:shape>
            </w:pict>
          </mc:Fallback>
        </mc:AlternateContent>
      </w:r>
    </w:p>
    <w:p w14:paraId="67EDE8B8" w14:textId="5654228B" w:rsidR="00E903EA" w:rsidRPr="00DE0822" w:rsidRDefault="00E903EA">
      <w:pPr>
        <w:spacing w:line="360" w:lineRule="auto"/>
        <w:ind w:left="720"/>
        <w:jc w:val="both"/>
        <w:rPr>
          <w:rFonts w:ascii="Times New Roman" w:hAnsi="Times New Roman"/>
          <w:sz w:val="20"/>
          <w:szCs w:val="20"/>
        </w:rPr>
        <w:pPrChange w:id="120" w:author="Eniola" w:date="2018-08-08T18:20:00Z">
          <w:pPr>
            <w:spacing w:line="360" w:lineRule="auto"/>
            <w:jc w:val="both"/>
          </w:pPr>
        </w:pPrChange>
      </w:pPr>
    </w:p>
    <w:p w14:paraId="3790EDB3" w14:textId="647D6A81" w:rsidR="006A2667" w:rsidRPr="00A85BD5" w:rsidRDefault="006A2667" w:rsidP="00771252">
      <w:pPr>
        <w:spacing w:line="360" w:lineRule="auto"/>
        <w:jc w:val="both"/>
        <w:rPr>
          <w:rFonts w:ascii="Times New Roman" w:hAnsi="Times New Roman"/>
          <w:sz w:val="20"/>
          <w:szCs w:val="20"/>
        </w:rPr>
      </w:pPr>
    </w:p>
    <w:p w14:paraId="5391B9F7" w14:textId="77777777" w:rsidR="00E57282" w:rsidRPr="00A85BD5" w:rsidRDefault="005A7739">
      <w:pPr>
        <w:spacing w:line="360" w:lineRule="auto"/>
        <w:ind w:left="720"/>
        <w:jc w:val="both"/>
        <w:rPr>
          <w:rFonts w:ascii="Times New Roman" w:hAnsi="Times New Roman"/>
          <w:b/>
          <w:sz w:val="20"/>
          <w:szCs w:val="20"/>
        </w:rPr>
        <w:pPrChange w:id="121" w:author="Eniola" w:date="2018-08-08T18:20:00Z">
          <w:pPr>
            <w:spacing w:line="360" w:lineRule="auto"/>
            <w:jc w:val="both"/>
          </w:pPr>
        </w:pPrChange>
      </w:pPr>
      <w:r w:rsidRPr="00A85BD5">
        <w:rPr>
          <w:rFonts w:ascii="Times New Roman" w:hAnsi="Times New Roman"/>
          <w:b/>
          <w:sz w:val="20"/>
          <w:szCs w:val="20"/>
        </w:rPr>
        <w:t>PROBLEMS STATEMENTS</w:t>
      </w:r>
    </w:p>
    <w:p w14:paraId="45F46FDB" w14:textId="77CD6ABB" w:rsidR="00E72810" w:rsidRDefault="00E72810" w:rsidP="00A85BD5">
      <w:pPr>
        <w:pStyle w:val="ListParagraph"/>
        <w:numPr>
          <w:ilvl w:val="0"/>
          <w:numId w:val="1"/>
        </w:numPr>
        <w:spacing w:line="360" w:lineRule="auto"/>
        <w:jc w:val="both"/>
        <w:rPr>
          <w:ins w:id="122" w:author="Eniola" w:date="2018-08-09T13:16:00Z"/>
          <w:rFonts w:ascii="Times New Roman" w:hAnsi="Times New Roman"/>
          <w:sz w:val="20"/>
          <w:szCs w:val="20"/>
        </w:rPr>
      </w:pPr>
      <w:ins w:id="123" w:author="Eniola" w:date="2018-08-09T13:16:00Z">
        <w:r>
          <w:rPr>
            <w:rFonts w:ascii="Times New Roman" w:hAnsi="Times New Roman"/>
            <w:sz w:val="20"/>
            <w:szCs w:val="20"/>
          </w:rPr>
          <w:t>T</w:t>
        </w:r>
        <w:r w:rsidR="0061055E">
          <w:rPr>
            <w:rFonts w:ascii="Times New Roman" w:hAnsi="Times New Roman"/>
            <w:sz w:val="20"/>
            <w:szCs w:val="20"/>
          </w:rPr>
          <w:t>o eliminate Changeable R</w:t>
        </w:r>
        <w:r w:rsidR="00672FB8">
          <w:rPr>
            <w:rFonts w:ascii="Times New Roman" w:hAnsi="Times New Roman"/>
            <w:sz w:val="20"/>
            <w:szCs w:val="20"/>
          </w:rPr>
          <w:t>ecords of V</w:t>
        </w:r>
        <w:r>
          <w:rPr>
            <w:rFonts w:ascii="Times New Roman" w:hAnsi="Times New Roman"/>
            <w:sz w:val="20"/>
            <w:szCs w:val="20"/>
          </w:rPr>
          <w:t>ote</w:t>
        </w:r>
        <w:r w:rsidR="00E54A21">
          <w:rPr>
            <w:rFonts w:ascii="Times New Roman" w:hAnsi="Times New Roman"/>
            <w:sz w:val="20"/>
            <w:szCs w:val="20"/>
          </w:rPr>
          <w:t>s</w:t>
        </w:r>
      </w:ins>
    </w:p>
    <w:p w14:paraId="1898083B" w14:textId="3A4CEDD5" w:rsidR="00EE026D" w:rsidRPr="00A85BD5" w:rsidRDefault="00E54A21" w:rsidP="00A85BD5">
      <w:pPr>
        <w:pStyle w:val="ListParagraph"/>
        <w:numPr>
          <w:ilvl w:val="0"/>
          <w:numId w:val="1"/>
        </w:numPr>
        <w:spacing w:line="360" w:lineRule="auto"/>
        <w:jc w:val="both"/>
        <w:rPr>
          <w:rFonts w:ascii="Times New Roman" w:hAnsi="Times New Roman"/>
          <w:sz w:val="20"/>
          <w:szCs w:val="20"/>
        </w:rPr>
      </w:pPr>
      <w:ins w:id="124" w:author="Eniola" w:date="2018-08-09T13:16:00Z">
        <w:r>
          <w:rPr>
            <w:rFonts w:ascii="Times New Roman" w:hAnsi="Times New Roman"/>
            <w:sz w:val="20"/>
            <w:szCs w:val="20"/>
          </w:rPr>
          <w:t xml:space="preserve">To eliminate </w:t>
        </w:r>
      </w:ins>
      <w:del w:id="125" w:author="Eniola" w:date="2018-08-09T13:17:00Z">
        <w:r w:rsidR="00EE026D" w:rsidRPr="00A85BD5" w:rsidDel="00E54A21">
          <w:rPr>
            <w:rFonts w:ascii="Times New Roman" w:hAnsi="Times New Roman"/>
            <w:sz w:val="20"/>
            <w:szCs w:val="20"/>
          </w:rPr>
          <w:delText>D</w:delText>
        </w:r>
      </w:del>
      <w:ins w:id="126" w:author="Eniola" w:date="2018-08-09T13:17:00Z">
        <w:r w:rsidR="0061055E">
          <w:rPr>
            <w:rFonts w:ascii="Times New Roman" w:hAnsi="Times New Roman"/>
            <w:sz w:val="20"/>
            <w:szCs w:val="20"/>
          </w:rPr>
          <w:t>D</w:t>
        </w:r>
      </w:ins>
      <w:r w:rsidR="00EE026D" w:rsidRPr="00A85BD5">
        <w:rPr>
          <w:rFonts w:ascii="Times New Roman" w:hAnsi="Times New Roman"/>
          <w:sz w:val="20"/>
          <w:szCs w:val="20"/>
        </w:rPr>
        <w:t xml:space="preserve">ouble </w:t>
      </w:r>
      <w:ins w:id="127" w:author="Eniola" w:date="2018-08-09T13:17:00Z">
        <w:r w:rsidR="0061055E">
          <w:rPr>
            <w:rFonts w:ascii="Times New Roman" w:hAnsi="Times New Roman"/>
            <w:sz w:val="20"/>
            <w:szCs w:val="20"/>
          </w:rPr>
          <w:t>V</w:t>
        </w:r>
      </w:ins>
      <w:del w:id="128" w:author="Eniola" w:date="2018-08-09T13:17:00Z">
        <w:r w:rsidR="00EE026D" w:rsidRPr="00A85BD5" w:rsidDel="00E54A21">
          <w:rPr>
            <w:rFonts w:ascii="Times New Roman" w:hAnsi="Times New Roman"/>
            <w:sz w:val="20"/>
            <w:szCs w:val="20"/>
          </w:rPr>
          <w:delText>V</w:delText>
        </w:r>
      </w:del>
      <w:r w:rsidR="00EE026D" w:rsidRPr="00A85BD5">
        <w:rPr>
          <w:rFonts w:ascii="Times New Roman" w:hAnsi="Times New Roman"/>
          <w:sz w:val="20"/>
          <w:szCs w:val="20"/>
        </w:rPr>
        <w:t>oting</w:t>
      </w:r>
      <w:ins w:id="129" w:author="Eniola" w:date="2018-08-09T14:57:00Z">
        <w:r w:rsidR="00C55B70">
          <w:rPr>
            <w:rFonts w:ascii="Times New Roman" w:hAnsi="Times New Roman"/>
            <w:sz w:val="20"/>
            <w:szCs w:val="20"/>
          </w:rPr>
          <w:t>/Alteration of Votes</w:t>
        </w:r>
      </w:ins>
    </w:p>
    <w:p w14:paraId="1B808E8F" w14:textId="6B138236" w:rsidR="00BE2992" w:rsidRPr="00A85BD5" w:rsidRDefault="0061055E" w:rsidP="00A85BD5">
      <w:pPr>
        <w:pStyle w:val="ListParagraph"/>
        <w:numPr>
          <w:ilvl w:val="0"/>
          <w:numId w:val="1"/>
        </w:numPr>
        <w:spacing w:line="360" w:lineRule="auto"/>
        <w:jc w:val="both"/>
        <w:rPr>
          <w:rFonts w:ascii="Times New Roman" w:hAnsi="Times New Roman"/>
          <w:sz w:val="20"/>
          <w:szCs w:val="20"/>
        </w:rPr>
      </w:pPr>
      <w:ins w:id="130" w:author="Eniola" w:date="2018-08-09T13:17:00Z">
        <w:r>
          <w:rPr>
            <w:rFonts w:ascii="Times New Roman" w:hAnsi="Times New Roman"/>
            <w:sz w:val="20"/>
            <w:szCs w:val="20"/>
          </w:rPr>
          <w:t xml:space="preserve">To eliminate </w:t>
        </w:r>
      </w:ins>
      <w:r w:rsidR="00E87953" w:rsidRPr="00A85BD5">
        <w:rPr>
          <w:rFonts w:ascii="Times New Roman" w:hAnsi="Times New Roman"/>
          <w:sz w:val="20"/>
          <w:szCs w:val="20"/>
        </w:rPr>
        <w:t xml:space="preserve">Identity </w:t>
      </w:r>
      <w:ins w:id="131" w:author="Eniola" w:date="2018-08-09T13:18:00Z">
        <w:r>
          <w:rPr>
            <w:rFonts w:ascii="Times New Roman" w:hAnsi="Times New Roman"/>
            <w:sz w:val="20"/>
            <w:szCs w:val="20"/>
          </w:rPr>
          <w:t>T</w:t>
        </w:r>
      </w:ins>
      <w:del w:id="132" w:author="Eniola" w:date="2018-08-09T13:18:00Z">
        <w:r w:rsidR="00E87953" w:rsidRPr="00A85BD5" w:rsidDel="0061055E">
          <w:rPr>
            <w:rFonts w:ascii="Times New Roman" w:hAnsi="Times New Roman"/>
            <w:sz w:val="20"/>
            <w:szCs w:val="20"/>
          </w:rPr>
          <w:delText>t</w:delText>
        </w:r>
      </w:del>
      <w:r w:rsidR="00E87953" w:rsidRPr="00A85BD5">
        <w:rPr>
          <w:rFonts w:ascii="Times New Roman" w:hAnsi="Times New Roman"/>
          <w:sz w:val="20"/>
          <w:szCs w:val="20"/>
        </w:rPr>
        <w:t>heft</w:t>
      </w:r>
    </w:p>
    <w:p w14:paraId="2DE9D699" w14:textId="3B89F2FB" w:rsidR="00D1443C" w:rsidRPr="00A85BD5" w:rsidRDefault="00FF7D14" w:rsidP="00A85BD5">
      <w:pPr>
        <w:pStyle w:val="ListParagraph"/>
        <w:numPr>
          <w:ilvl w:val="0"/>
          <w:numId w:val="1"/>
        </w:numPr>
        <w:spacing w:line="360" w:lineRule="auto"/>
        <w:jc w:val="both"/>
        <w:rPr>
          <w:rFonts w:ascii="Times New Roman" w:hAnsi="Times New Roman"/>
          <w:sz w:val="20"/>
          <w:szCs w:val="20"/>
        </w:rPr>
      </w:pPr>
      <w:ins w:id="133" w:author="Eniola" w:date="2018-08-09T13:18:00Z">
        <w:r>
          <w:rPr>
            <w:rFonts w:ascii="Times New Roman" w:hAnsi="Times New Roman"/>
            <w:sz w:val="20"/>
            <w:szCs w:val="20"/>
          </w:rPr>
          <w:t xml:space="preserve">To eliminate </w:t>
        </w:r>
      </w:ins>
      <w:r w:rsidR="00D1443C" w:rsidRPr="00A85BD5">
        <w:rPr>
          <w:rFonts w:ascii="Times New Roman" w:hAnsi="Times New Roman"/>
          <w:sz w:val="20"/>
          <w:szCs w:val="20"/>
        </w:rPr>
        <w:t xml:space="preserve">Election </w:t>
      </w:r>
      <w:ins w:id="134" w:author="Eniola" w:date="2018-08-09T13:19:00Z">
        <w:r>
          <w:rPr>
            <w:rFonts w:ascii="Times New Roman" w:hAnsi="Times New Roman"/>
            <w:sz w:val="20"/>
            <w:szCs w:val="20"/>
          </w:rPr>
          <w:t>M</w:t>
        </w:r>
      </w:ins>
      <w:del w:id="135" w:author="Eniola" w:date="2018-08-09T13:19:00Z">
        <w:r w:rsidR="00D1443C" w:rsidRPr="00A85BD5" w:rsidDel="00FF7D14">
          <w:rPr>
            <w:rFonts w:ascii="Times New Roman" w:hAnsi="Times New Roman"/>
            <w:sz w:val="20"/>
            <w:szCs w:val="20"/>
          </w:rPr>
          <w:delText>m</w:delText>
        </w:r>
      </w:del>
      <w:r w:rsidR="00D1443C" w:rsidRPr="00A85BD5">
        <w:rPr>
          <w:rFonts w:ascii="Times New Roman" w:hAnsi="Times New Roman"/>
          <w:sz w:val="20"/>
          <w:szCs w:val="20"/>
        </w:rPr>
        <w:t>anipulation</w:t>
      </w:r>
      <w:ins w:id="136" w:author="Eniola" w:date="2018-08-09T13:19:00Z">
        <w:r>
          <w:rPr>
            <w:rFonts w:ascii="Times New Roman" w:hAnsi="Times New Roman"/>
            <w:sz w:val="20"/>
            <w:szCs w:val="20"/>
          </w:rPr>
          <w:t>/Vote Rigging</w:t>
        </w:r>
      </w:ins>
    </w:p>
    <w:p w14:paraId="7EDA6C77" w14:textId="009985A1" w:rsidR="00EE026D" w:rsidRDefault="006C7703" w:rsidP="00EF58CB">
      <w:pPr>
        <w:pStyle w:val="ListParagraph"/>
        <w:numPr>
          <w:ilvl w:val="0"/>
          <w:numId w:val="1"/>
        </w:numPr>
        <w:spacing w:line="360" w:lineRule="auto"/>
        <w:jc w:val="both"/>
        <w:rPr>
          <w:ins w:id="137" w:author="Eniola" w:date="2018-08-09T13:41:00Z"/>
          <w:rFonts w:ascii="Times New Roman" w:hAnsi="Times New Roman"/>
          <w:sz w:val="20"/>
          <w:szCs w:val="20"/>
        </w:rPr>
      </w:pPr>
      <w:ins w:id="138" w:author="Eniola" w:date="2018-08-09T13:19:00Z">
        <w:r>
          <w:rPr>
            <w:rFonts w:ascii="Times New Roman" w:hAnsi="Times New Roman"/>
            <w:sz w:val="20"/>
            <w:szCs w:val="20"/>
          </w:rPr>
          <w:t xml:space="preserve">To upgrade the </w:t>
        </w:r>
      </w:ins>
      <w:ins w:id="139" w:author="Eniola" w:date="2018-08-09T13:21:00Z">
        <w:r>
          <w:rPr>
            <w:rFonts w:ascii="Times New Roman" w:hAnsi="Times New Roman"/>
            <w:sz w:val="20"/>
            <w:szCs w:val="20"/>
          </w:rPr>
          <w:t xml:space="preserve">existing </w:t>
        </w:r>
      </w:ins>
      <w:r w:rsidR="00D1443C" w:rsidRPr="00A85BD5">
        <w:rPr>
          <w:rFonts w:ascii="Times New Roman" w:hAnsi="Times New Roman"/>
          <w:sz w:val="20"/>
          <w:szCs w:val="20"/>
        </w:rPr>
        <w:t xml:space="preserve">Central </w:t>
      </w:r>
      <w:ins w:id="140" w:author="Eniola" w:date="2018-08-09T13:20:00Z">
        <w:r>
          <w:rPr>
            <w:rFonts w:ascii="Times New Roman" w:hAnsi="Times New Roman"/>
            <w:sz w:val="20"/>
            <w:szCs w:val="20"/>
          </w:rPr>
          <w:t>A</w:t>
        </w:r>
      </w:ins>
      <w:del w:id="141" w:author="Eniola" w:date="2018-08-09T13:20:00Z">
        <w:r w:rsidR="00EE026D" w:rsidRPr="00A85BD5" w:rsidDel="006C7703">
          <w:rPr>
            <w:rFonts w:ascii="Times New Roman" w:hAnsi="Times New Roman"/>
            <w:sz w:val="20"/>
            <w:szCs w:val="20"/>
          </w:rPr>
          <w:delText>a</w:delText>
        </w:r>
      </w:del>
      <w:r w:rsidR="00EE026D" w:rsidRPr="00A85BD5">
        <w:rPr>
          <w:rFonts w:ascii="Times New Roman" w:hAnsi="Times New Roman"/>
          <w:sz w:val="20"/>
          <w:szCs w:val="20"/>
        </w:rPr>
        <w:t xml:space="preserve">uthority </w:t>
      </w:r>
      <w:ins w:id="142" w:author="Eniola" w:date="2018-08-09T13:20:00Z">
        <w:r>
          <w:rPr>
            <w:rFonts w:ascii="Times New Roman" w:hAnsi="Times New Roman"/>
            <w:sz w:val="20"/>
            <w:szCs w:val="20"/>
          </w:rPr>
          <w:t>S</w:t>
        </w:r>
      </w:ins>
      <w:del w:id="143" w:author="Eniola" w:date="2018-08-09T13:20:00Z">
        <w:r w:rsidR="00D1443C" w:rsidRPr="00A85BD5" w:rsidDel="006C7703">
          <w:rPr>
            <w:rFonts w:ascii="Times New Roman" w:hAnsi="Times New Roman"/>
            <w:sz w:val="20"/>
            <w:szCs w:val="20"/>
          </w:rPr>
          <w:delText>s</w:delText>
        </w:r>
      </w:del>
      <w:r w:rsidR="00D1443C" w:rsidRPr="00A85BD5">
        <w:rPr>
          <w:rFonts w:ascii="Times New Roman" w:hAnsi="Times New Roman"/>
          <w:sz w:val="20"/>
          <w:szCs w:val="20"/>
        </w:rPr>
        <w:t xml:space="preserve">ystems </w:t>
      </w:r>
      <w:r w:rsidR="00B81C7F" w:rsidRPr="00A85BD5">
        <w:rPr>
          <w:rFonts w:ascii="Times New Roman" w:hAnsi="Times New Roman"/>
          <w:sz w:val="20"/>
          <w:szCs w:val="20"/>
        </w:rPr>
        <w:t xml:space="preserve">with </w:t>
      </w:r>
      <w:r w:rsidR="00EE026D" w:rsidRPr="00A85BD5">
        <w:rPr>
          <w:rFonts w:ascii="Times New Roman" w:hAnsi="Times New Roman"/>
          <w:sz w:val="20"/>
          <w:szCs w:val="20"/>
        </w:rPr>
        <w:t>state INEC collation centers</w:t>
      </w:r>
      <w:ins w:id="144" w:author="Eniola" w:date="2018-08-09T13:20:00Z">
        <w:r>
          <w:rPr>
            <w:rFonts w:ascii="Times New Roman" w:hAnsi="Times New Roman"/>
            <w:sz w:val="20"/>
            <w:szCs w:val="20"/>
          </w:rPr>
          <w:t xml:space="preserve"> to a Distributed </w:t>
        </w:r>
      </w:ins>
      <w:ins w:id="145" w:author="Eniola" w:date="2018-08-09T14:23:00Z">
        <w:r w:rsidR="00312B90">
          <w:rPr>
            <w:rFonts w:ascii="Times New Roman" w:hAnsi="Times New Roman"/>
            <w:sz w:val="20"/>
            <w:szCs w:val="20"/>
          </w:rPr>
          <w:t xml:space="preserve">Authority </w:t>
        </w:r>
      </w:ins>
      <w:ins w:id="146" w:author="Eniola" w:date="2018-08-09T13:22:00Z">
        <w:r>
          <w:rPr>
            <w:rFonts w:ascii="Times New Roman" w:hAnsi="Times New Roman"/>
            <w:sz w:val="20"/>
            <w:szCs w:val="20"/>
          </w:rPr>
          <w:t>Systems</w:t>
        </w:r>
      </w:ins>
      <w:r w:rsidR="00EE026D" w:rsidRPr="00A85BD5">
        <w:rPr>
          <w:rFonts w:ascii="Times New Roman" w:hAnsi="Times New Roman"/>
          <w:sz w:val="20"/>
          <w:szCs w:val="20"/>
        </w:rPr>
        <w:t>.</w:t>
      </w:r>
    </w:p>
    <w:p w14:paraId="1567BE1A" w14:textId="2AB2511F" w:rsidR="00957BBE" w:rsidRPr="00A85BD5" w:rsidRDefault="00DE68CE" w:rsidP="00957BBE">
      <w:pPr>
        <w:pStyle w:val="ListParagraph"/>
        <w:numPr>
          <w:ilvl w:val="0"/>
          <w:numId w:val="1"/>
        </w:numPr>
        <w:spacing w:line="360" w:lineRule="auto"/>
        <w:jc w:val="both"/>
        <w:rPr>
          <w:rFonts w:ascii="Times New Roman" w:hAnsi="Times New Roman"/>
          <w:sz w:val="20"/>
          <w:szCs w:val="20"/>
        </w:rPr>
      </w:pPr>
      <w:ins w:id="147" w:author="Eniola" w:date="2018-08-09T14:10:00Z">
        <w:r>
          <w:rPr>
            <w:rFonts w:ascii="Times New Roman" w:hAnsi="Times New Roman"/>
            <w:sz w:val="20"/>
            <w:szCs w:val="20"/>
          </w:rPr>
          <w:t xml:space="preserve">There is a need for a </w:t>
        </w:r>
      </w:ins>
      <w:ins w:id="148" w:author="Eniola" w:date="2018-08-09T13:41:00Z">
        <w:r w:rsidR="00957BBE" w:rsidRPr="00957BBE">
          <w:rPr>
            <w:rFonts w:ascii="Times New Roman" w:hAnsi="Times New Roman"/>
            <w:sz w:val="20"/>
            <w:szCs w:val="20"/>
          </w:rPr>
          <w:t xml:space="preserve">distributed consensus where each and every </w:t>
        </w:r>
      </w:ins>
      <w:ins w:id="149" w:author="Eniola" w:date="2018-08-09T14:16:00Z">
        <w:r>
          <w:rPr>
            <w:rFonts w:ascii="Times New Roman" w:hAnsi="Times New Roman"/>
            <w:sz w:val="20"/>
            <w:szCs w:val="20"/>
          </w:rPr>
          <w:t xml:space="preserve">political </w:t>
        </w:r>
      </w:ins>
      <w:ins w:id="150" w:author="Eniola" w:date="2018-08-09T14:15:00Z">
        <w:r>
          <w:rPr>
            <w:rFonts w:ascii="Times New Roman" w:hAnsi="Times New Roman"/>
            <w:sz w:val="20"/>
            <w:szCs w:val="20"/>
          </w:rPr>
          <w:t xml:space="preserve">parties, </w:t>
        </w:r>
      </w:ins>
      <w:ins w:id="151" w:author="Eniola" w:date="2018-08-09T14:16:00Z">
        <w:r>
          <w:rPr>
            <w:rFonts w:ascii="Times New Roman" w:hAnsi="Times New Roman"/>
            <w:sz w:val="20"/>
            <w:szCs w:val="20"/>
          </w:rPr>
          <w:t xml:space="preserve">party </w:t>
        </w:r>
      </w:ins>
      <w:ins w:id="152" w:author="Eniola" w:date="2018-08-09T14:15:00Z">
        <w:r>
          <w:rPr>
            <w:rFonts w:ascii="Times New Roman" w:hAnsi="Times New Roman"/>
            <w:sz w:val="20"/>
            <w:szCs w:val="20"/>
          </w:rPr>
          <w:t>candidates and voters</w:t>
        </w:r>
      </w:ins>
      <w:ins w:id="153" w:author="Eniola" w:date="2018-08-09T13:41:00Z">
        <w:r w:rsidR="00957BBE" w:rsidRPr="00957BBE">
          <w:rPr>
            <w:rFonts w:ascii="Times New Roman" w:hAnsi="Times New Roman"/>
            <w:sz w:val="20"/>
            <w:szCs w:val="20"/>
          </w:rPr>
          <w:t xml:space="preserve">, past and present, involving </w:t>
        </w:r>
      </w:ins>
      <w:ins w:id="154" w:author="Eniola" w:date="2018-08-09T14:17:00Z">
        <w:r>
          <w:rPr>
            <w:rFonts w:ascii="Times New Roman" w:hAnsi="Times New Roman"/>
            <w:sz w:val="20"/>
            <w:szCs w:val="20"/>
          </w:rPr>
          <w:t>captured data/votes</w:t>
        </w:r>
      </w:ins>
      <w:ins w:id="155" w:author="Eniola" w:date="2018-08-09T13:41:00Z">
        <w:r w:rsidR="00957BBE" w:rsidRPr="00957BBE">
          <w:rPr>
            <w:rFonts w:ascii="Times New Roman" w:hAnsi="Times New Roman"/>
            <w:sz w:val="20"/>
            <w:szCs w:val="20"/>
          </w:rPr>
          <w:t xml:space="preserve"> can be verified at any time in the future</w:t>
        </w:r>
      </w:ins>
      <w:ins w:id="156" w:author="Eniola" w:date="2018-08-09T14:18:00Z">
        <w:r>
          <w:rPr>
            <w:rFonts w:ascii="Times New Roman" w:hAnsi="Times New Roman"/>
            <w:sz w:val="20"/>
            <w:szCs w:val="20"/>
          </w:rPr>
          <w:t>.</w:t>
        </w:r>
      </w:ins>
    </w:p>
    <w:p w14:paraId="1C801CF9" w14:textId="5289F554" w:rsidR="00EE026D" w:rsidRPr="00A85BD5" w:rsidRDefault="00367471" w:rsidP="00F00475">
      <w:pPr>
        <w:pStyle w:val="ListParagraph"/>
        <w:numPr>
          <w:ilvl w:val="0"/>
          <w:numId w:val="1"/>
        </w:numPr>
        <w:spacing w:line="360" w:lineRule="auto"/>
        <w:jc w:val="both"/>
        <w:rPr>
          <w:rFonts w:ascii="Times New Roman" w:hAnsi="Times New Roman"/>
          <w:sz w:val="20"/>
          <w:szCs w:val="20"/>
        </w:rPr>
      </w:pPr>
      <w:r w:rsidRPr="00A85BD5">
        <w:rPr>
          <w:rFonts w:ascii="Times New Roman" w:hAnsi="Times New Roman"/>
          <w:sz w:val="20"/>
          <w:szCs w:val="20"/>
        </w:rPr>
        <w:t>The</w:t>
      </w:r>
      <w:ins w:id="157" w:author="Eniola" w:date="2018-08-09T14:18:00Z">
        <w:r w:rsidR="008F3563">
          <w:rPr>
            <w:rFonts w:ascii="Times New Roman" w:hAnsi="Times New Roman"/>
            <w:sz w:val="20"/>
            <w:szCs w:val="20"/>
          </w:rPr>
          <w:t>re are challenges with the</w:t>
        </w:r>
      </w:ins>
      <w:r w:rsidRPr="00A85BD5">
        <w:rPr>
          <w:rFonts w:ascii="Times New Roman" w:hAnsi="Times New Roman"/>
          <w:sz w:val="20"/>
          <w:szCs w:val="20"/>
        </w:rPr>
        <w:t xml:space="preserve"> </w:t>
      </w:r>
      <w:r w:rsidR="00722018" w:rsidRPr="00A85BD5">
        <w:rPr>
          <w:rFonts w:ascii="Times New Roman" w:hAnsi="Times New Roman"/>
          <w:sz w:val="20"/>
          <w:szCs w:val="20"/>
        </w:rPr>
        <w:t>existing</w:t>
      </w:r>
      <w:r w:rsidRPr="00A85BD5">
        <w:rPr>
          <w:rFonts w:ascii="Times New Roman" w:hAnsi="Times New Roman"/>
          <w:sz w:val="20"/>
          <w:szCs w:val="20"/>
        </w:rPr>
        <w:t xml:space="preserve"> electoral system limit the numbers of voters due to </w:t>
      </w:r>
      <w:del w:id="158" w:author="Eniola" w:date="2018-08-09T13:28:00Z">
        <w:r w:rsidRPr="00A85BD5" w:rsidDel="00FC54C7">
          <w:rPr>
            <w:rFonts w:ascii="Times New Roman" w:hAnsi="Times New Roman"/>
            <w:sz w:val="20"/>
            <w:szCs w:val="20"/>
          </w:rPr>
          <w:delText>it</w:delText>
        </w:r>
      </w:del>
      <w:ins w:id="159" w:author="Eniola" w:date="2018-08-09T13:28:00Z">
        <w:r w:rsidR="00FC54C7" w:rsidRPr="00A85BD5">
          <w:rPr>
            <w:rFonts w:ascii="Times New Roman" w:hAnsi="Times New Roman"/>
            <w:sz w:val="20"/>
            <w:szCs w:val="20"/>
          </w:rPr>
          <w:t>it</w:t>
        </w:r>
        <w:r w:rsidR="00FC54C7">
          <w:rPr>
            <w:rFonts w:ascii="Times New Roman" w:hAnsi="Times New Roman"/>
            <w:sz w:val="20"/>
            <w:szCs w:val="20"/>
          </w:rPr>
          <w:t>s</w:t>
        </w:r>
      </w:ins>
      <w:r w:rsidRPr="00A85BD5">
        <w:rPr>
          <w:rFonts w:ascii="Times New Roman" w:hAnsi="Times New Roman"/>
          <w:sz w:val="20"/>
          <w:szCs w:val="20"/>
        </w:rPr>
        <w:t xml:space="preserve"> inflexibility which doesn’t create</w:t>
      </w:r>
      <w:ins w:id="160" w:author="Eniola" w:date="2018-08-09T13:28:00Z">
        <w:r w:rsidR="00FC54C7">
          <w:rPr>
            <w:rFonts w:ascii="Times New Roman" w:hAnsi="Times New Roman"/>
            <w:sz w:val="20"/>
            <w:szCs w:val="20"/>
          </w:rPr>
          <w:t xml:space="preserve"> </w:t>
        </w:r>
      </w:ins>
      <w:del w:id="161" w:author="Eniola" w:date="2018-08-09T13:28:00Z">
        <w:r w:rsidRPr="00A85BD5" w:rsidDel="00FC54C7">
          <w:rPr>
            <w:rFonts w:ascii="Times New Roman" w:hAnsi="Times New Roman"/>
            <w:sz w:val="20"/>
            <w:szCs w:val="20"/>
          </w:rPr>
          <w:delText xml:space="preserve"> </w:delText>
        </w:r>
      </w:del>
      <w:r w:rsidRPr="00A85BD5">
        <w:rPr>
          <w:rFonts w:ascii="Times New Roman" w:hAnsi="Times New Roman"/>
          <w:sz w:val="20"/>
          <w:szCs w:val="20"/>
        </w:rPr>
        <w:t xml:space="preserve">equal opportunities for all individuals that might take a shift from their initial registered state </w:t>
      </w:r>
      <w:ins w:id="162" w:author="Eniola" w:date="2018-08-09T13:29:00Z">
        <w:r w:rsidR="00FC54C7">
          <w:rPr>
            <w:rFonts w:ascii="Times New Roman" w:hAnsi="Times New Roman"/>
            <w:sz w:val="20"/>
            <w:szCs w:val="20"/>
          </w:rPr>
          <w:t xml:space="preserve">(voters location) </w:t>
        </w:r>
      </w:ins>
      <w:r w:rsidRPr="00A85BD5">
        <w:rPr>
          <w:rFonts w:ascii="Times New Roman" w:hAnsi="Times New Roman"/>
          <w:sz w:val="20"/>
          <w:szCs w:val="20"/>
        </w:rPr>
        <w:t xml:space="preserve">to another </w:t>
      </w:r>
      <w:del w:id="163" w:author="Eniola" w:date="2018-08-09T13:29:00Z">
        <w:r w:rsidRPr="00A85BD5" w:rsidDel="00FC54C7">
          <w:rPr>
            <w:rFonts w:ascii="Times New Roman" w:hAnsi="Times New Roman"/>
            <w:sz w:val="20"/>
            <w:szCs w:val="20"/>
          </w:rPr>
          <w:delText xml:space="preserve">location </w:delText>
        </w:r>
      </w:del>
      <w:ins w:id="164" w:author="Eniola" w:date="2018-08-09T13:29:00Z">
        <w:r w:rsidR="00FC54C7">
          <w:rPr>
            <w:rFonts w:ascii="Times New Roman" w:hAnsi="Times New Roman"/>
            <w:sz w:val="20"/>
            <w:szCs w:val="20"/>
          </w:rPr>
          <w:t>state</w:t>
        </w:r>
        <w:r w:rsidR="00FC54C7" w:rsidRPr="00A85BD5">
          <w:rPr>
            <w:rFonts w:ascii="Times New Roman" w:hAnsi="Times New Roman"/>
            <w:sz w:val="20"/>
            <w:szCs w:val="20"/>
          </w:rPr>
          <w:t xml:space="preserve"> </w:t>
        </w:r>
      </w:ins>
      <w:r w:rsidRPr="00A85BD5">
        <w:rPr>
          <w:rFonts w:ascii="Times New Roman" w:hAnsi="Times New Roman"/>
          <w:sz w:val="20"/>
          <w:szCs w:val="20"/>
        </w:rPr>
        <w:t>(</w:t>
      </w:r>
      <w:ins w:id="165" w:author="Eniola" w:date="2018-08-09T13:30:00Z">
        <w:r w:rsidR="00FC54C7">
          <w:rPr>
            <w:rFonts w:ascii="Times New Roman" w:hAnsi="Times New Roman"/>
            <w:sz w:val="20"/>
            <w:szCs w:val="20"/>
          </w:rPr>
          <w:t xml:space="preserve">new </w:t>
        </w:r>
      </w:ins>
      <w:del w:id="166" w:author="Eniola" w:date="2018-08-09T13:29:00Z">
        <w:r w:rsidRPr="00A85BD5" w:rsidDel="00FC54C7">
          <w:rPr>
            <w:rFonts w:ascii="Times New Roman" w:hAnsi="Times New Roman"/>
            <w:sz w:val="20"/>
            <w:szCs w:val="20"/>
          </w:rPr>
          <w:delText>another state</w:delText>
        </w:r>
      </w:del>
      <w:ins w:id="167" w:author="Eniola" w:date="2018-08-09T13:29:00Z">
        <w:r w:rsidR="00FC54C7">
          <w:rPr>
            <w:rFonts w:ascii="Times New Roman" w:hAnsi="Times New Roman"/>
            <w:sz w:val="20"/>
            <w:szCs w:val="20"/>
          </w:rPr>
          <w:t>location</w:t>
        </w:r>
      </w:ins>
      <w:del w:id="168" w:author="Eniola" w:date="2018-08-09T13:30:00Z">
        <w:r w:rsidRPr="00A85BD5" w:rsidDel="00FC54C7">
          <w:rPr>
            <w:rFonts w:ascii="Times New Roman" w:hAnsi="Times New Roman"/>
            <w:sz w:val="20"/>
            <w:szCs w:val="20"/>
          </w:rPr>
          <w:delText xml:space="preserve"> entirely</w:delText>
        </w:r>
      </w:del>
      <w:r w:rsidRPr="00A85BD5">
        <w:rPr>
          <w:rFonts w:ascii="Times New Roman" w:hAnsi="Times New Roman"/>
          <w:sz w:val="20"/>
          <w:szCs w:val="20"/>
        </w:rPr>
        <w:t>) at the time of the election permanently.</w:t>
      </w:r>
    </w:p>
    <w:p w14:paraId="107B2085" w14:textId="77777777" w:rsidR="003845D2" w:rsidRDefault="003845D2">
      <w:pPr>
        <w:spacing w:line="360" w:lineRule="auto"/>
        <w:ind w:left="720"/>
        <w:jc w:val="both"/>
        <w:rPr>
          <w:ins w:id="169" w:author="Eniola" w:date="2018-08-09T13:32:00Z"/>
          <w:rFonts w:ascii="Times New Roman" w:hAnsi="Times New Roman"/>
          <w:b/>
          <w:sz w:val="20"/>
          <w:szCs w:val="20"/>
        </w:rPr>
        <w:pPrChange w:id="170" w:author="Eniola" w:date="2018-08-08T18:20:00Z">
          <w:pPr>
            <w:spacing w:line="360" w:lineRule="auto"/>
            <w:jc w:val="both"/>
          </w:pPr>
        </w:pPrChange>
      </w:pPr>
    </w:p>
    <w:p w14:paraId="79E44D27" w14:textId="5B3B6413" w:rsidR="00E57282" w:rsidRPr="00A85BD5" w:rsidRDefault="00E528E1">
      <w:pPr>
        <w:spacing w:line="360" w:lineRule="auto"/>
        <w:ind w:left="720"/>
        <w:jc w:val="both"/>
        <w:rPr>
          <w:rFonts w:ascii="Times New Roman" w:hAnsi="Times New Roman"/>
          <w:b/>
          <w:sz w:val="20"/>
          <w:szCs w:val="20"/>
        </w:rPr>
        <w:pPrChange w:id="171" w:author="Eniola" w:date="2018-08-08T18:20:00Z">
          <w:pPr>
            <w:spacing w:line="360" w:lineRule="auto"/>
            <w:jc w:val="both"/>
          </w:pPr>
        </w:pPrChange>
      </w:pPr>
      <w:r w:rsidRPr="00A85BD5">
        <w:rPr>
          <w:rFonts w:ascii="Times New Roman" w:hAnsi="Times New Roman"/>
          <w:b/>
          <w:sz w:val="20"/>
          <w:szCs w:val="20"/>
        </w:rPr>
        <w:t>RELATED WORK</w:t>
      </w:r>
    </w:p>
    <w:p w14:paraId="4670C30F" w14:textId="45DB99EE" w:rsidR="00733D6E" w:rsidRPr="00A85BD5" w:rsidRDefault="00190F65">
      <w:pPr>
        <w:spacing w:line="360" w:lineRule="auto"/>
        <w:ind w:left="720"/>
        <w:jc w:val="both"/>
        <w:rPr>
          <w:rFonts w:ascii="Times New Roman" w:hAnsi="Times New Roman"/>
          <w:sz w:val="20"/>
          <w:szCs w:val="20"/>
        </w:rPr>
        <w:pPrChange w:id="172" w:author="Eniola" w:date="2018-08-08T18:20:00Z">
          <w:pPr>
            <w:spacing w:line="360" w:lineRule="auto"/>
            <w:jc w:val="both"/>
          </w:pPr>
        </w:pPrChange>
      </w:pPr>
      <w:ins w:id="173" w:author="Eniola" w:date="2018-08-09T13:33:00Z">
        <w:r>
          <w:rPr>
            <w:rFonts w:ascii="Times New Roman" w:hAnsi="Times New Roman"/>
            <w:sz w:val="20"/>
            <w:szCs w:val="20"/>
          </w:rPr>
          <w:t>The c</w:t>
        </w:r>
      </w:ins>
      <w:del w:id="174" w:author="Eniola" w:date="2018-08-09T13:33:00Z">
        <w:r w:rsidR="00733D6E" w:rsidRPr="00A85BD5" w:rsidDel="00190F65">
          <w:rPr>
            <w:rFonts w:ascii="Times New Roman" w:hAnsi="Times New Roman"/>
            <w:sz w:val="20"/>
            <w:szCs w:val="20"/>
          </w:rPr>
          <w:delText>C</w:delText>
        </w:r>
      </w:del>
      <w:r w:rsidR="00733D6E" w:rsidRPr="00A85BD5">
        <w:rPr>
          <w:rFonts w:ascii="Times New Roman" w:hAnsi="Times New Roman"/>
          <w:sz w:val="20"/>
          <w:szCs w:val="20"/>
        </w:rPr>
        <w:t>urrent digital economy is based on the reliance o</w:t>
      </w:r>
      <w:ins w:id="175" w:author="Eniola" w:date="2018-08-09T13:33:00Z">
        <w:r w:rsidR="003244E7">
          <w:rPr>
            <w:rFonts w:ascii="Times New Roman" w:hAnsi="Times New Roman"/>
            <w:sz w:val="20"/>
            <w:szCs w:val="20"/>
          </w:rPr>
          <w:t>f</w:t>
        </w:r>
      </w:ins>
      <w:del w:id="176" w:author="Eniola" w:date="2018-08-09T13:33:00Z">
        <w:r w:rsidR="00733D6E" w:rsidRPr="00A85BD5" w:rsidDel="003244E7">
          <w:rPr>
            <w:rFonts w:ascii="Times New Roman" w:hAnsi="Times New Roman"/>
            <w:sz w:val="20"/>
            <w:szCs w:val="20"/>
          </w:rPr>
          <w:delText>n</w:delText>
        </w:r>
      </w:del>
      <w:r w:rsidR="00733D6E" w:rsidRPr="00A85BD5">
        <w:rPr>
          <w:rFonts w:ascii="Times New Roman" w:hAnsi="Times New Roman"/>
          <w:sz w:val="20"/>
          <w:szCs w:val="20"/>
        </w:rPr>
        <w:t xml:space="preserve"> a certain tr</w:t>
      </w:r>
      <w:r w:rsidR="0004339E" w:rsidRPr="00A85BD5">
        <w:rPr>
          <w:rFonts w:ascii="Times New Roman" w:hAnsi="Times New Roman"/>
          <w:sz w:val="20"/>
          <w:szCs w:val="20"/>
        </w:rPr>
        <w:t xml:space="preserve">usted authority. Our all online </w:t>
      </w:r>
      <w:r w:rsidR="00733D6E" w:rsidRPr="00A85BD5">
        <w:rPr>
          <w:rFonts w:ascii="Times New Roman" w:hAnsi="Times New Roman"/>
          <w:sz w:val="20"/>
          <w:szCs w:val="20"/>
        </w:rPr>
        <w:t>transactions rely on trusting someone to tell us the truth</w:t>
      </w:r>
      <w:ins w:id="177" w:author="Eniola" w:date="2018-08-09T13:34:00Z">
        <w:r w:rsidR="00F43DB2">
          <w:rPr>
            <w:rFonts w:ascii="Times New Roman" w:hAnsi="Times New Roman"/>
            <w:sz w:val="20"/>
            <w:szCs w:val="20"/>
          </w:rPr>
          <w:t xml:space="preserve"> - </w:t>
        </w:r>
      </w:ins>
      <w:del w:id="178" w:author="Eniola" w:date="2018-08-09T13:34:00Z">
        <w:r w:rsidR="00733D6E" w:rsidRPr="00A85BD5" w:rsidDel="00F43DB2">
          <w:rPr>
            <w:rFonts w:ascii="Times New Roman" w:hAnsi="Times New Roman"/>
            <w:sz w:val="20"/>
            <w:szCs w:val="20"/>
          </w:rPr>
          <w:delText>—</w:delText>
        </w:r>
      </w:del>
      <w:r w:rsidR="00733D6E" w:rsidRPr="00A85BD5">
        <w:rPr>
          <w:rFonts w:ascii="Times New Roman" w:hAnsi="Times New Roman"/>
          <w:sz w:val="20"/>
          <w:szCs w:val="20"/>
        </w:rPr>
        <w:t>it can be an email service prov</w:t>
      </w:r>
      <w:r w:rsidR="0004339E" w:rsidRPr="00A85BD5">
        <w:rPr>
          <w:rFonts w:ascii="Times New Roman" w:hAnsi="Times New Roman"/>
          <w:sz w:val="20"/>
          <w:szCs w:val="20"/>
        </w:rPr>
        <w:t xml:space="preserve">ider telling us </w:t>
      </w:r>
      <w:r w:rsidR="00733D6E" w:rsidRPr="00A85BD5">
        <w:rPr>
          <w:rFonts w:ascii="Times New Roman" w:hAnsi="Times New Roman"/>
          <w:sz w:val="20"/>
          <w:szCs w:val="20"/>
        </w:rPr>
        <w:t xml:space="preserve">that our </w:t>
      </w:r>
      <w:del w:id="179" w:author="Eniola" w:date="2018-08-09T13:34:00Z">
        <w:r w:rsidR="00733D6E" w:rsidRPr="00A85BD5" w:rsidDel="00F43DB2">
          <w:rPr>
            <w:rFonts w:ascii="Times New Roman" w:hAnsi="Times New Roman"/>
            <w:sz w:val="20"/>
            <w:szCs w:val="20"/>
          </w:rPr>
          <w:delText>e</w:delText>
        </w:r>
      </w:del>
      <w:r w:rsidR="00733D6E" w:rsidRPr="00A85BD5">
        <w:rPr>
          <w:rFonts w:ascii="Times New Roman" w:hAnsi="Times New Roman"/>
          <w:sz w:val="20"/>
          <w:szCs w:val="20"/>
        </w:rPr>
        <w:t>mail has been delivered; it can be a certification authority te</w:t>
      </w:r>
      <w:r w:rsidR="00F57FD0" w:rsidRPr="00A85BD5">
        <w:rPr>
          <w:rFonts w:ascii="Times New Roman" w:hAnsi="Times New Roman"/>
          <w:sz w:val="20"/>
          <w:szCs w:val="20"/>
        </w:rPr>
        <w:t xml:space="preserve">lling us that a certain digital </w:t>
      </w:r>
      <w:r w:rsidR="00733D6E" w:rsidRPr="00A85BD5">
        <w:rPr>
          <w:rFonts w:ascii="Times New Roman" w:hAnsi="Times New Roman"/>
          <w:sz w:val="20"/>
          <w:szCs w:val="20"/>
        </w:rPr>
        <w:t>certificate is trustworthy; or it can be a social network such as Facebook telling us that our posts</w:t>
      </w:r>
      <w:r w:rsidR="00F96FA0" w:rsidRPr="00A85BD5">
        <w:rPr>
          <w:rFonts w:ascii="Times New Roman" w:hAnsi="Times New Roman"/>
          <w:sz w:val="20"/>
          <w:szCs w:val="20"/>
        </w:rPr>
        <w:t xml:space="preserve"> </w:t>
      </w:r>
      <w:r w:rsidR="00733D6E" w:rsidRPr="00A85BD5">
        <w:rPr>
          <w:rFonts w:ascii="Times New Roman" w:hAnsi="Times New Roman"/>
          <w:sz w:val="20"/>
          <w:szCs w:val="20"/>
        </w:rPr>
        <w:t xml:space="preserve">regarding our life events have been shared only with our </w:t>
      </w:r>
      <w:r w:rsidR="00733D6E" w:rsidRPr="00A85BD5">
        <w:rPr>
          <w:rFonts w:ascii="Times New Roman" w:hAnsi="Times New Roman"/>
          <w:sz w:val="20"/>
          <w:szCs w:val="20"/>
        </w:rPr>
        <w:lastRenderedPageBreak/>
        <w:t>friends or it can be a bank telling</w:t>
      </w:r>
      <w:r w:rsidR="00E413DC" w:rsidRPr="00A85BD5">
        <w:rPr>
          <w:rFonts w:ascii="Times New Roman" w:hAnsi="Times New Roman"/>
          <w:sz w:val="20"/>
          <w:szCs w:val="20"/>
        </w:rPr>
        <w:t xml:space="preserve"> </w:t>
      </w:r>
      <w:r w:rsidR="00733D6E" w:rsidRPr="00A85BD5">
        <w:rPr>
          <w:rFonts w:ascii="Times New Roman" w:hAnsi="Times New Roman"/>
          <w:sz w:val="20"/>
          <w:szCs w:val="20"/>
        </w:rPr>
        <w:t>us that our</w:t>
      </w:r>
      <w:r w:rsidR="00C15D9C" w:rsidRPr="00A85BD5">
        <w:rPr>
          <w:rFonts w:ascii="Times New Roman" w:hAnsi="Times New Roman"/>
          <w:sz w:val="20"/>
          <w:szCs w:val="20"/>
        </w:rPr>
        <w:t xml:space="preserve"> </w:t>
      </w:r>
      <w:r w:rsidR="00733D6E" w:rsidRPr="00A85BD5">
        <w:rPr>
          <w:rFonts w:ascii="Times New Roman" w:hAnsi="Times New Roman"/>
          <w:sz w:val="20"/>
          <w:szCs w:val="20"/>
        </w:rPr>
        <w:t>money has been delivered reliably to our dear ones in a remote country. Th</w:t>
      </w:r>
      <w:r w:rsidR="00E413DC" w:rsidRPr="00A85BD5">
        <w:rPr>
          <w:rFonts w:ascii="Times New Roman" w:hAnsi="Times New Roman"/>
          <w:sz w:val="20"/>
          <w:szCs w:val="20"/>
        </w:rPr>
        <w:t xml:space="preserve">e fact is that we live our life </w:t>
      </w:r>
      <w:r w:rsidR="00733D6E" w:rsidRPr="00A85BD5">
        <w:rPr>
          <w:rFonts w:ascii="Times New Roman" w:hAnsi="Times New Roman"/>
          <w:sz w:val="20"/>
          <w:szCs w:val="20"/>
        </w:rPr>
        <w:t>precariously in the digital world by relying on a third entity for the security</w:t>
      </w:r>
      <w:r w:rsidR="00551F39" w:rsidRPr="00A85BD5">
        <w:rPr>
          <w:rFonts w:ascii="Times New Roman" w:hAnsi="Times New Roman"/>
          <w:sz w:val="20"/>
          <w:szCs w:val="20"/>
        </w:rPr>
        <w:t xml:space="preserve"> and privacy of our digital </w:t>
      </w:r>
      <w:r w:rsidR="00733D6E" w:rsidRPr="00A85BD5">
        <w:rPr>
          <w:rFonts w:ascii="Times New Roman" w:hAnsi="Times New Roman"/>
          <w:sz w:val="20"/>
          <w:szCs w:val="20"/>
        </w:rPr>
        <w:t>assets. The fact remains that these third party sources can be hacked, manipulated or compromised</w:t>
      </w:r>
      <w:r w:rsidR="004003C8" w:rsidRPr="00A85BD5">
        <w:rPr>
          <w:rFonts w:ascii="Times New Roman" w:hAnsi="Times New Roman"/>
          <w:sz w:val="20"/>
          <w:szCs w:val="20"/>
        </w:rPr>
        <w:t xml:space="preserve"> beyond (Michael Crosby &amp; Nachiappan et al, 2015).</w:t>
      </w:r>
    </w:p>
    <w:p w14:paraId="6EF7F3E2" w14:textId="678001A3" w:rsidR="00733D6E" w:rsidRPr="00A85BD5" w:rsidRDefault="00733D6E">
      <w:pPr>
        <w:spacing w:line="360" w:lineRule="auto"/>
        <w:ind w:left="720"/>
        <w:jc w:val="both"/>
        <w:rPr>
          <w:rFonts w:ascii="Times New Roman" w:hAnsi="Times New Roman"/>
          <w:sz w:val="20"/>
          <w:szCs w:val="20"/>
        </w:rPr>
        <w:pPrChange w:id="180" w:author="Eniola" w:date="2018-08-08T18:20:00Z">
          <w:pPr>
            <w:spacing w:line="360" w:lineRule="auto"/>
            <w:jc w:val="both"/>
          </w:pPr>
        </w:pPrChange>
      </w:pPr>
      <w:r w:rsidRPr="00A85BD5">
        <w:rPr>
          <w:rFonts w:ascii="Times New Roman" w:hAnsi="Times New Roman"/>
          <w:sz w:val="20"/>
          <w:szCs w:val="20"/>
        </w:rPr>
        <w:t xml:space="preserve">This is where the </w:t>
      </w:r>
      <w:r w:rsidR="00416911" w:rsidRPr="00A85BD5">
        <w:rPr>
          <w:rFonts w:ascii="Times New Roman" w:hAnsi="Times New Roman"/>
          <w:sz w:val="20"/>
          <w:szCs w:val="20"/>
        </w:rPr>
        <w:t>Blockchain</w:t>
      </w:r>
      <w:r w:rsidRPr="00A85BD5">
        <w:rPr>
          <w:rFonts w:ascii="Times New Roman" w:hAnsi="Times New Roman"/>
          <w:sz w:val="20"/>
          <w:szCs w:val="20"/>
        </w:rPr>
        <w:t xml:space="preserve"> </w:t>
      </w:r>
      <w:ins w:id="181" w:author="Eniola" w:date="2018-08-09T13:39:00Z">
        <w:r w:rsidR="0029261D">
          <w:rPr>
            <w:rFonts w:ascii="Times New Roman" w:hAnsi="Times New Roman"/>
            <w:sz w:val="20"/>
            <w:szCs w:val="20"/>
          </w:rPr>
          <w:t>T</w:t>
        </w:r>
      </w:ins>
      <w:del w:id="182" w:author="Eniola" w:date="2018-08-09T13:39:00Z">
        <w:r w:rsidRPr="00A85BD5" w:rsidDel="0029261D">
          <w:rPr>
            <w:rFonts w:ascii="Times New Roman" w:hAnsi="Times New Roman"/>
            <w:sz w:val="20"/>
            <w:szCs w:val="20"/>
          </w:rPr>
          <w:delText>t</w:delText>
        </w:r>
      </w:del>
      <w:r w:rsidRPr="00A85BD5">
        <w:rPr>
          <w:rFonts w:ascii="Times New Roman" w:hAnsi="Times New Roman"/>
          <w:sz w:val="20"/>
          <w:szCs w:val="20"/>
        </w:rPr>
        <w:t>echnology comes handy. It has the potenti</w:t>
      </w:r>
      <w:r w:rsidR="00551F39" w:rsidRPr="00A85BD5">
        <w:rPr>
          <w:rFonts w:ascii="Times New Roman" w:hAnsi="Times New Roman"/>
          <w:sz w:val="20"/>
          <w:szCs w:val="20"/>
        </w:rPr>
        <w:t xml:space="preserve">al to revolutionize the digital </w:t>
      </w:r>
      <w:r w:rsidRPr="00A85BD5">
        <w:rPr>
          <w:rFonts w:ascii="Times New Roman" w:hAnsi="Times New Roman"/>
          <w:sz w:val="20"/>
          <w:szCs w:val="20"/>
        </w:rPr>
        <w:t>world by enabling</w:t>
      </w:r>
      <w:del w:id="183" w:author="Eniola" w:date="2018-08-09T13:39:00Z">
        <w:r w:rsidRPr="00A85BD5" w:rsidDel="00957BBE">
          <w:rPr>
            <w:rFonts w:ascii="Times New Roman" w:hAnsi="Times New Roman"/>
            <w:sz w:val="20"/>
            <w:szCs w:val="20"/>
          </w:rPr>
          <w:delText xml:space="preserve"> ​</w:delText>
        </w:r>
      </w:del>
      <w:r w:rsidRPr="00A85BD5">
        <w:rPr>
          <w:rFonts w:ascii="Times New Roman" w:hAnsi="Times New Roman"/>
          <w:sz w:val="20"/>
          <w:szCs w:val="20"/>
        </w:rPr>
        <w:t xml:space="preserve"> a distributed consensus</w:t>
      </w:r>
      <w:r w:rsidR="00416911" w:rsidRPr="00A85BD5">
        <w:rPr>
          <w:rFonts w:ascii="Times New Roman" w:hAnsi="Times New Roman"/>
          <w:sz w:val="20"/>
          <w:szCs w:val="20"/>
        </w:rPr>
        <w:t xml:space="preserve"> </w:t>
      </w:r>
      <w:r w:rsidRPr="00A85BD5">
        <w:rPr>
          <w:rFonts w:ascii="Times New Roman" w:hAnsi="Times New Roman"/>
          <w:sz w:val="20"/>
          <w:szCs w:val="20"/>
        </w:rPr>
        <w:t>​where each and eve</w:t>
      </w:r>
      <w:r w:rsidR="00551F39" w:rsidRPr="00A85BD5">
        <w:rPr>
          <w:rFonts w:ascii="Times New Roman" w:hAnsi="Times New Roman"/>
          <w:sz w:val="20"/>
          <w:szCs w:val="20"/>
        </w:rPr>
        <w:t xml:space="preserve">ry online transaction, past and </w:t>
      </w:r>
      <w:r w:rsidRPr="00A85BD5">
        <w:rPr>
          <w:rFonts w:ascii="Times New Roman" w:hAnsi="Times New Roman"/>
          <w:sz w:val="20"/>
          <w:szCs w:val="20"/>
        </w:rPr>
        <w:t>present, involving digital assets can be verified at any time in t</w:t>
      </w:r>
      <w:r w:rsidR="00BA4341" w:rsidRPr="00A85BD5">
        <w:rPr>
          <w:rFonts w:ascii="Times New Roman" w:hAnsi="Times New Roman"/>
          <w:sz w:val="20"/>
          <w:szCs w:val="20"/>
        </w:rPr>
        <w:t xml:space="preserve">he future. It does this without </w:t>
      </w:r>
      <w:r w:rsidRPr="00A85BD5">
        <w:rPr>
          <w:rFonts w:ascii="Times New Roman" w:hAnsi="Times New Roman"/>
          <w:sz w:val="20"/>
          <w:szCs w:val="20"/>
        </w:rPr>
        <w:t>compromising the privacy of the digital assets and parties involved. The</w:t>
      </w:r>
      <w:del w:id="184" w:author="Eniola" w:date="2018-08-09T13:40:00Z">
        <w:r w:rsidRPr="00A85BD5" w:rsidDel="00957BBE">
          <w:rPr>
            <w:rFonts w:ascii="Times New Roman" w:hAnsi="Times New Roman"/>
            <w:sz w:val="20"/>
            <w:szCs w:val="20"/>
          </w:rPr>
          <w:delText xml:space="preserve"> ​</w:delText>
        </w:r>
      </w:del>
      <w:r w:rsidRPr="00A85BD5">
        <w:rPr>
          <w:rFonts w:ascii="Times New Roman" w:hAnsi="Times New Roman"/>
          <w:sz w:val="20"/>
          <w:szCs w:val="20"/>
        </w:rPr>
        <w:t xml:space="preserve"> distributed con</w:t>
      </w:r>
      <w:r w:rsidR="00C840D8" w:rsidRPr="00A85BD5">
        <w:rPr>
          <w:rFonts w:ascii="Times New Roman" w:hAnsi="Times New Roman"/>
          <w:sz w:val="20"/>
          <w:szCs w:val="20"/>
        </w:rPr>
        <w:t>sensus</w:t>
      </w:r>
      <w:r w:rsidR="003B5533" w:rsidRPr="00A85BD5">
        <w:rPr>
          <w:rFonts w:ascii="Times New Roman" w:hAnsi="Times New Roman"/>
          <w:sz w:val="20"/>
          <w:szCs w:val="20"/>
        </w:rPr>
        <w:t xml:space="preserve"> </w:t>
      </w:r>
      <w:r w:rsidR="00C840D8" w:rsidRPr="00A85BD5">
        <w:rPr>
          <w:rFonts w:ascii="Times New Roman" w:hAnsi="Times New Roman"/>
          <w:sz w:val="20"/>
          <w:szCs w:val="20"/>
        </w:rPr>
        <w:t xml:space="preserve">​and </w:t>
      </w:r>
      <w:r w:rsidRPr="00A85BD5">
        <w:rPr>
          <w:rFonts w:ascii="Times New Roman" w:hAnsi="Times New Roman"/>
          <w:sz w:val="20"/>
          <w:szCs w:val="20"/>
        </w:rPr>
        <w:t>anonymity</w:t>
      </w:r>
      <w:r w:rsidR="003B5533" w:rsidRPr="00A85BD5">
        <w:rPr>
          <w:rFonts w:ascii="Times New Roman" w:hAnsi="Times New Roman"/>
          <w:sz w:val="20"/>
          <w:szCs w:val="20"/>
        </w:rPr>
        <w:t xml:space="preserve"> </w:t>
      </w:r>
      <w:r w:rsidRPr="00A85BD5">
        <w:rPr>
          <w:rFonts w:ascii="Times New Roman" w:hAnsi="Times New Roman"/>
          <w:sz w:val="20"/>
          <w:szCs w:val="20"/>
        </w:rPr>
        <w:t>​are two important character</w:t>
      </w:r>
      <w:r w:rsidR="004003C8" w:rsidRPr="00A85BD5">
        <w:rPr>
          <w:rFonts w:ascii="Times New Roman" w:hAnsi="Times New Roman"/>
          <w:sz w:val="20"/>
          <w:szCs w:val="20"/>
        </w:rPr>
        <w:t xml:space="preserve">istics of </w:t>
      </w:r>
      <w:r w:rsidR="00EF4B03" w:rsidRPr="00A85BD5">
        <w:rPr>
          <w:rFonts w:ascii="Times New Roman" w:hAnsi="Times New Roman"/>
          <w:sz w:val="20"/>
          <w:szCs w:val="20"/>
        </w:rPr>
        <w:t>Blockchain</w:t>
      </w:r>
      <w:r w:rsidR="004003C8" w:rsidRPr="00A85BD5">
        <w:rPr>
          <w:rFonts w:ascii="Times New Roman" w:hAnsi="Times New Roman"/>
          <w:sz w:val="20"/>
          <w:szCs w:val="20"/>
        </w:rPr>
        <w:t xml:space="preserve"> technology beyond (Michael Crosby &amp; Nachiappan et al, 2015).</w:t>
      </w:r>
    </w:p>
    <w:p w14:paraId="39541259" w14:textId="1EE79559" w:rsidR="001C3728" w:rsidRPr="00A85BD5" w:rsidRDefault="00EE05BD">
      <w:pPr>
        <w:spacing w:line="360" w:lineRule="auto"/>
        <w:ind w:left="720"/>
        <w:jc w:val="both"/>
        <w:rPr>
          <w:rFonts w:ascii="Times New Roman" w:hAnsi="Times New Roman"/>
          <w:sz w:val="20"/>
          <w:szCs w:val="20"/>
        </w:rPr>
        <w:pPrChange w:id="185" w:author="Eniola" w:date="2018-08-08T18:20:00Z">
          <w:pPr>
            <w:spacing w:line="360" w:lineRule="auto"/>
            <w:jc w:val="both"/>
          </w:pPr>
        </w:pPrChange>
      </w:pPr>
      <w:r w:rsidRPr="00A85BD5">
        <w:rPr>
          <w:rFonts w:ascii="Times New Roman" w:hAnsi="Times New Roman"/>
          <w:sz w:val="20"/>
          <w:szCs w:val="20"/>
        </w:rPr>
        <w:t xml:space="preserve">There are a variety of </w:t>
      </w:r>
      <w:r w:rsidR="00EF4B03" w:rsidRPr="00A85BD5">
        <w:rPr>
          <w:rFonts w:ascii="Times New Roman" w:hAnsi="Times New Roman"/>
          <w:sz w:val="20"/>
          <w:szCs w:val="20"/>
        </w:rPr>
        <w:t>Blockchain</w:t>
      </w:r>
      <w:r w:rsidRPr="00A85BD5">
        <w:rPr>
          <w:rFonts w:ascii="Times New Roman" w:hAnsi="Times New Roman"/>
          <w:sz w:val="20"/>
          <w:szCs w:val="20"/>
        </w:rPr>
        <w:t xml:space="preserve"> permutation</w:t>
      </w:r>
      <w:r w:rsidR="00B76FE3" w:rsidRPr="00A85BD5">
        <w:rPr>
          <w:rFonts w:ascii="Times New Roman" w:hAnsi="Times New Roman"/>
          <w:sz w:val="20"/>
          <w:szCs w:val="20"/>
        </w:rPr>
        <w:t xml:space="preserve">s, and they fall mainly into one of </w:t>
      </w:r>
      <w:ins w:id="186" w:author="Eniola" w:date="2018-08-09T14:28:00Z">
        <w:r w:rsidR="0004033B">
          <w:rPr>
            <w:rFonts w:ascii="Times New Roman" w:hAnsi="Times New Roman"/>
            <w:sz w:val="20"/>
            <w:szCs w:val="20"/>
          </w:rPr>
          <w:t xml:space="preserve">the </w:t>
        </w:r>
      </w:ins>
      <w:r w:rsidR="00B76FE3" w:rsidRPr="00A85BD5">
        <w:rPr>
          <w:rFonts w:ascii="Times New Roman" w:hAnsi="Times New Roman"/>
          <w:sz w:val="20"/>
          <w:szCs w:val="20"/>
        </w:rPr>
        <w:t xml:space="preserve">two categories – public or private. </w:t>
      </w:r>
      <w:r w:rsidR="005D4A81" w:rsidRPr="00A85BD5">
        <w:rPr>
          <w:rFonts w:ascii="Times New Roman" w:hAnsi="Times New Roman"/>
          <w:sz w:val="20"/>
          <w:szCs w:val="20"/>
        </w:rPr>
        <w:t xml:space="preserve">Public </w:t>
      </w:r>
      <w:r w:rsidR="00EF4B03" w:rsidRPr="00A85BD5">
        <w:rPr>
          <w:rFonts w:ascii="Times New Roman" w:hAnsi="Times New Roman"/>
          <w:sz w:val="20"/>
          <w:szCs w:val="20"/>
        </w:rPr>
        <w:t>Blockchain</w:t>
      </w:r>
      <w:r w:rsidR="005D4A81" w:rsidRPr="00A85BD5">
        <w:rPr>
          <w:rFonts w:ascii="Times New Roman" w:hAnsi="Times New Roman"/>
          <w:sz w:val="20"/>
          <w:szCs w:val="20"/>
        </w:rPr>
        <w:t xml:space="preserve"> allow</w:t>
      </w:r>
      <w:r w:rsidR="00EF4B03" w:rsidRPr="00A85BD5">
        <w:rPr>
          <w:rFonts w:ascii="Times New Roman" w:hAnsi="Times New Roman"/>
          <w:sz w:val="20"/>
          <w:szCs w:val="20"/>
        </w:rPr>
        <w:t>s</w:t>
      </w:r>
      <w:r w:rsidR="005D4A81" w:rsidRPr="00A85BD5">
        <w:rPr>
          <w:rFonts w:ascii="Times New Roman" w:hAnsi="Times New Roman"/>
          <w:sz w:val="20"/>
          <w:szCs w:val="20"/>
        </w:rPr>
        <w:t xml:space="preserve"> anyone to see or send </w:t>
      </w:r>
      <w:r w:rsidR="00082E3D" w:rsidRPr="00A85BD5">
        <w:rPr>
          <w:rFonts w:ascii="Times New Roman" w:hAnsi="Times New Roman"/>
          <w:sz w:val="20"/>
          <w:szCs w:val="20"/>
        </w:rPr>
        <w:t>transactions as long as they are part of the consensus</w:t>
      </w:r>
      <w:r w:rsidR="00BC4C74" w:rsidRPr="00A85BD5">
        <w:rPr>
          <w:rFonts w:ascii="Times New Roman" w:hAnsi="Times New Roman"/>
          <w:sz w:val="20"/>
          <w:szCs w:val="20"/>
        </w:rPr>
        <w:t xml:space="preserve"> process. There are also consortium </w:t>
      </w:r>
      <w:r w:rsidR="003534E8" w:rsidRPr="00A85BD5">
        <w:rPr>
          <w:rFonts w:ascii="Times New Roman" w:hAnsi="Times New Roman"/>
          <w:sz w:val="20"/>
          <w:szCs w:val="20"/>
        </w:rPr>
        <w:t>Blockchain</w:t>
      </w:r>
      <w:r w:rsidR="00D76FBD" w:rsidRPr="00A85BD5">
        <w:rPr>
          <w:rFonts w:ascii="Times New Roman" w:hAnsi="Times New Roman"/>
          <w:sz w:val="20"/>
          <w:szCs w:val="20"/>
        </w:rPr>
        <w:t xml:space="preserve">, where only a pre-selected number </w:t>
      </w:r>
      <w:r w:rsidR="00D71018" w:rsidRPr="00A85BD5">
        <w:rPr>
          <w:rFonts w:ascii="Times New Roman" w:hAnsi="Times New Roman"/>
          <w:sz w:val="20"/>
          <w:szCs w:val="20"/>
        </w:rPr>
        <w:t>of nodes are authorized to use the ledger.</w:t>
      </w:r>
      <w:r w:rsidR="007D316D" w:rsidRPr="00A85BD5">
        <w:rPr>
          <w:rFonts w:ascii="Times New Roman" w:hAnsi="Times New Roman"/>
          <w:sz w:val="20"/>
          <w:szCs w:val="20"/>
        </w:rPr>
        <w:t xml:space="preserve"> Private </w:t>
      </w:r>
      <w:r w:rsidR="003534E8" w:rsidRPr="00A85BD5">
        <w:rPr>
          <w:rFonts w:ascii="Times New Roman" w:hAnsi="Times New Roman"/>
          <w:sz w:val="20"/>
          <w:szCs w:val="20"/>
        </w:rPr>
        <w:t>Blockchain</w:t>
      </w:r>
      <w:r w:rsidR="007D316D" w:rsidRPr="00A85BD5">
        <w:rPr>
          <w:rFonts w:ascii="Times New Roman" w:hAnsi="Times New Roman"/>
          <w:sz w:val="20"/>
          <w:szCs w:val="20"/>
        </w:rPr>
        <w:t>, in contrast</w:t>
      </w:r>
      <w:r w:rsidR="00D54D31" w:rsidRPr="00A85BD5">
        <w:rPr>
          <w:rFonts w:ascii="Times New Roman" w:hAnsi="Times New Roman"/>
          <w:sz w:val="20"/>
          <w:szCs w:val="20"/>
        </w:rPr>
        <w:t>, restrict the ability to write to a distributed ledger to one organization</w:t>
      </w:r>
      <w:r w:rsidR="00993610" w:rsidRPr="00A85BD5">
        <w:rPr>
          <w:rFonts w:ascii="Times New Roman" w:hAnsi="Times New Roman"/>
          <w:sz w:val="20"/>
          <w:szCs w:val="20"/>
        </w:rPr>
        <w:t xml:space="preserve"> (Lucas Mearian, 2018).</w:t>
      </w:r>
    </w:p>
    <w:p w14:paraId="6950B3E0" w14:textId="15578370" w:rsidR="00A0587C" w:rsidRPr="00A85BD5" w:rsidRDefault="00A0587C">
      <w:pPr>
        <w:spacing w:line="360" w:lineRule="auto"/>
        <w:ind w:left="720"/>
        <w:jc w:val="both"/>
        <w:rPr>
          <w:rFonts w:ascii="Times New Roman" w:hAnsi="Times New Roman"/>
          <w:sz w:val="20"/>
          <w:szCs w:val="20"/>
        </w:rPr>
        <w:pPrChange w:id="187" w:author="Eniola" w:date="2018-08-08T18:20:00Z">
          <w:pPr>
            <w:spacing w:line="360" w:lineRule="auto"/>
            <w:jc w:val="both"/>
          </w:pPr>
        </w:pPrChange>
      </w:pPr>
      <w:r w:rsidRPr="00A85BD5">
        <w:rPr>
          <w:rFonts w:ascii="Times New Roman" w:hAnsi="Times New Roman"/>
          <w:sz w:val="20"/>
          <w:szCs w:val="20"/>
        </w:rPr>
        <w:t xml:space="preserve">Electoral processes </w:t>
      </w:r>
      <w:r w:rsidR="001E1AFD" w:rsidRPr="00A85BD5">
        <w:rPr>
          <w:rFonts w:ascii="Times New Roman" w:hAnsi="Times New Roman"/>
          <w:sz w:val="20"/>
          <w:szCs w:val="20"/>
        </w:rPr>
        <w:t>of various sorts have also benefi</w:t>
      </w:r>
      <w:r w:rsidRPr="00A85BD5">
        <w:rPr>
          <w:rFonts w:ascii="Times New Roman" w:hAnsi="Times New Roman"/>
          <w:sz w:val="20"/>
          <w:szCs w:val="20"/>
        </w:rPr>
        <w:t xml:space="preserve">ted from the deployment and </w:t>
      </w:r>
      <w:ins w:id="188" w:author="Eniola" w:date="2018-08-09T14:41:00Z">
        <w:r w:rsidR="00FC3C35">
          <w:rPr>
            <w:rFonts w:ascii="Times New Roman" w:hAnsi="Times New Roman"/>
            <w:sz w:val="20"/>
            <w:szCs w:val="20"/>
          </w:rPr>
          <w:t xml:space="preserve">the </w:t>
        </w:r>
      </w:ins>
      <w:r w:rsidRPr="00A85BD5">
        <w:rPr>
          <w:rFonts w:ascii="Times New Roman" w:hAnsi="Times New Roman"/>
          <w:sz w:val="20"/>
          <w:szCs w:val="20"/>
        </w:rPr>
        <w:t xml:space="preserve">use of </w:t>
      </w:r>
      <w:r w:rsidR="00B9796D" w:rsidRPr="00A85BD5">
        <w:rPr>
          <w:rFonts w:ascii="Times New Roman" w:hAnsi="Times New Roman"/>
          <w:sz w:val="20"/>
          <w:szCs w:val="20"/>
        </w:rPr>
        <w:t>Blockchain</w:t>
      </w:r>
      <w:r w:rsidRPr="00A85BD5">
        <w:rPr>
          <w:rFonts w:ascii="Times New Roman" w:hAnsi="Times New Roman"/>
          <w:sz w:val="20"/>
          <w:szCs w:val="20"/>
        </w:rPr>
        <w:t xml:space="preserve"> technologies. Follow My Vote is a startup using distributed ledgers to run voting processes and prevent fraud and identity theft. One of the potential advantages is that voters using </w:t>
      </w:r>
      <w:r w:rsidR="00B9796D" w:rsidRPr="00A85BD5">
        <w:rPr>
          <w:rFonts w:ascii="Times New Roman" w:hAnsi="Times New Roman"/>
          <w:sz w:val="20"/>
          <w:szCs w:val="20"/>
        </w:rPr>
        <w:t>Blockchain</w:t>
      </w:r>
      <w:r w:rsidRPr="00A85BD5">
        <w:rPr>
          <w:rFonts w:ascii="Times New Roman" w:hAnsi="Times New Roman"/>
          <w:sz w:val="20"/>
          <w:szCs w:val="20"/>
        </w:rPr>
        <w:t xml:space="preserve"> can verify their voting choices using their private keys at any point in time.</w:t>
      </w:r>
    </w:p>
    <w:p w14:paraId="58118685" w14:textId="62335868" w:rsidR="008461FF" w:rsidRDefault="00A0587C">
      <w:pPr>
        <w:spacing w:line="360" w:lineRule="auto"/>
        <w:ind w:left="720"/>
        <w:jc w:val="both"/>
        <w:rPr>
          <w:ins w:id="189" w:author="Eniola" w:date="2018-08-09T14:55:00Z"/>
          <w:rFonts w:ascii="Times New Roman" w:hAnsi="Times New Roman"/>
          <w:sz w:val="20"/>
          <w:szCs w:val="20"/>
        </w:rPr>
        <w:pPrChange w:id="190" w:author="Eniola" w:date="2018-08-08T18:20:00Z">
          <w:pPr>
            <w:spacing w:line="360" w:lineRule="auto"/>
            <w:jc w:val="both"/>
          </w:pPr>
        </w:pPrChange>
      </w:pPr>
      <w:r w:rsidRPr="00A85BD5">
        <w:rPr>
          <w:rFonts w:ascii="Times New Roman" w:hAnsi="Times New Roman"/>
          <w:sz w:val="20"/>
          <w:szCs w:val="20"/>
        </w:rPr>
        <w:t xml:space="preserve">Ukraine is one country that has jumped into this area. The country will use E-vox, an Ethereum-based distributed ledger for local elections. Implementation has already started in a couple of </w:t>
      </w:r>
      <w:r w:rsidR="00926E6B" w:rsidRPr="00A85BD5">
        <w:rPr>
          <w:rFonts w:ascii="Times New Roman" w:hAnsi="Times New Roman"/>
          <w:sz w:val="20"/>
          <w:szCs w:val="20"/>
        </w:rPr>
        <w:t>towns.</w:t>
      </w:r>
    </w:p>
    <w:p w14:paraId="66D38105" w14:textId="34D83FC0" w:rsidR="00C55B70" w:rsidRPr="00A85BD5" w:rsidDel="0044120E" w:rsidRDefault="00C55B70">
      <w:pPr>
        <w:spacing w:line="360" w:lineRule="auto"/>
        <w:ind w:left="720"/>
        <w:jc w:val="both"/>
        <w:rPr>
          <w:del w:id="191" w:author="Eniola" w:date="2018-08-09T15:00:00Z"/>
          <w:rFonts w:ascii="Times New Roman" w:hAnsi="Times New Roman"/>
          <w:sz w:val="20"/>
          <w:szCs w:val="20"/>
        </w:rPr>
        <w:pPrChange w:id="192" w:author="Eniola" w:date="2018-08-09T14:59:00Z">
          <w:pPr>
            <w:spacing w:line="360" w:lineRule="auto"/>
            <w:jc w:val="both"/>
          </w:pPr>
        </w:pPrChange>
      </w:pPr>
    </w:p>
    <w:p w14:paraId="3362769B" w14:textId="77777777" w:rsidR="00886B0B" w:rsidRPr="00A85BD5" w:rsidRDefault="00886B0B">
      <w:pPr>
        <w:spacing w:line="360" w:lineRule="auto"/>
        <w:ind w:left="720"/>
        <w:jc w:val="both"/>
        <w:rPr>
          <w:rFonts w:ascii="Times New Roman" w:hAnsi="Times New Roman"/>
          <w:sz w:val="20"/>
          <w:szCs w:val="20"/>
        </w:rPr>
        <w:pPrChange w:id="193" w:author="Eniola" w:date="2018-08-08T18:20:00Z">
          <w:pPr>
            <w:spacing w:line="360" w:lineRule="auto"/>
            <w:jc w:val="both"/>
          </w:pPr>
        </w:pPrChange>
      </w:pPr>
      <w:r w:rsidRPr="00A85BD5">
        <w:rPr>
          <w:rFonts w:ascii="Times New Roman" w:hAnsi="Times New Roman"/>
          <w:sz w:val="20"/>
          <w:szCs w:val="20"/>
        </w:rPr>
        <w:t xml:space="preserve">The advantages of Blockchain technology outweigh the regulatory issues and technical challenges. One key emerging use case of </w:t>
      </w:r>
      <w:r w:rsidR="000B6256" w:rsidRPr="00A85BD5">
        <w:rPr>
          <w:rFonts w:ascii="Times New Roman" w:hAnsi="Times New Roman"/>
          <w:sz w:val="20"/>
          <w:szCs w:val="20"/>
        </w:rPr>
        <w:t>Blockchain</w:t>
      </w:r>
      <w:r w:rsidRPr="00A85BD5">
        <w:rPr>
          <w:rFonts w:ascii="Times New Roman" w:hAnsi="Times New Roman"/>
          <w:sz w:val="20"/>
          <w:szCs w:val="20"/>
        </w:rPr>
        <w:t xml:space="preserve"> technology involves “​ smart </w:t>
      </w:r>
      <w:r w:rsidR="00C716E8" w:rsidRPr="00A85BD5">
        <w:rPr>
          <w:rFonts w:ascii="Times New Roman" w:hAnsi="Times New Roman"/>
          <w:sz w:val="20"/>
          <w:szCs w:val="20"/>
        </w:rPr>
        <w:t xml:space="preserve">contracts​”. Smart contracts are </w:t>
      </w:r>
      <w:r w:rsidRPr="00A85BD5">
        <w:rPr>
          <w:rFonts w:ascii="Times New Roman" w:hAnsi="Times New Roman"/>
          <w:sz w:val="20"/>
          <w:szCs w:val="20"/>
        </w:rPr>
        <w:t>basically computer programs that can automatically execute the te</w:t>
      </w:r>
      <w:r w:rsidR="00B8100F" w:rsidRPr="00A85BD5">
        <w:rPr>
          <w:rFonts w:ascii="Times New Roman" w:hAnsi="Times New Roman"/>
          <w:sz w:val="20"/>
          <w:szCs w:val="20"/>
        </w:rPr>
        <w:t xml:space="preserve">rms of a contract. When a </w:t>
      </w:r>
      <w:r w:rsidRPr="00A85BD5">
        <w:rPr>
          <w:rFonts w:ascii="Times New Roman" w:hAnsi="Times New Roman"/>
          <w:sz w:val="20"/>
          <w:szCs w:val="20"/>
        </w:rPr>
        <w:t>pre-configured condition in a smart contract among participating e</w:t>
      </w:r>
      <w:r w:rsidR="00217D78" w:rsidRPr="00A85BD5">
        <w:rPr>
          <w:rFonts w:ascii="Times New Roman" w:hAnsi="Times New Roman"/>
          <w:sz w:val="20"/>
          <w:szCs w:val="20"/>
        </w:rPr>
        <w:t>ntities is met</w:t>
      </w:r>
      <w:r w:rsidR="000B6256" w:rsidRPr="00A85BD5">
        <w:rPr>
          <w:rFonts w:ascii="Times New Roman" w:hAnsi="Times New Roman"/>
          <w:sz w:val="20"/>
          <w:szCs w:val="20"/>
        </w:rPr>
        <w:t>,</w:t>
      </w:r>
      <w:r w:rsidR="00217D78" w:rsidRPr="00A85BD5">
        <w:rPr>
          <w:rFonts w:ascii="Times New Roman" w:hAnsi="Times New Roman"/>
          <w:sz w:val="20"/>
          <w:szCs w:val="20"/>
        </w:rPr>
        <w:t xml:space="preserve"> then the parties </w:t>
      </w:r>
      <w:r w:rsidRPr="00A85BD5">
        <w:rPr>
          <w:rFonts w:ascii="Times New Roman" w:hAnsi="Times New Roman"/>
          <w:sz w:val="20"/>
          <w:szCs w:val="20"/>
        </w:rPr>
        <w:t>involved i</w:t>
      </w:r>
      <w:r w:rsidR="002E076D" w:rsidRPr="00A85BD5">
        <w:rPr>
          <w:rFonts w:ascii="Times New Roman" w:hAnsi="Times New Roman"/>
          <w:sz w:val="20"/>
          <w:szCs w:val="20"/>
        </w:rPr>
        <w:t>n a contractual agreement can automatically mak</w:t>
      </w:r>
      <w:r w:rsidRPr="00A85BD5">
        <w:rPr>
          <w:rFonts w:ascii="Times New Roman" w:hAnsi="Times New Roman"/>
          <w:sz w:val="20"/>
          <w:szCs w:val="20"/>
        </w:rPr>
        <w:t>e pa</w:t>
      </w:r>
      <w:r w:rsidR="00217D78" w:rsidRPr="00A85BD5">
        <w:rPr>
          <w:rFonts w:ascii="Times New Roman" w:hAnsi="Times New Roman"/>
          <w:sz w:val="20"/>
          <w:szCs w:val="20"/>
        </w:rPr>
        <w:t xml:space="preserve">yments as per the contract in a </w:t>
      </w:r>
      <w:r w:rsidRPr="00A85BD5">
        <w:rPr>
          <w:rFonts w:ascii="Times New Roman" w:hAnsi="Times New Roman"/>
          <w:sz w:val="20"/>
          <w:szCs w:val="20"/>
        </w:rPr>
        <w:t>transparent manner</w:t>
      </w:r>
      <w:r w:rsidR="008C002E" w:rsidRPr="00A85BD5">
        <w:rPr>
          <w:rFonts w:ascii="Times New Roman" w:hAnsi="Times New Roman"/>
          <w:sz w:val="20"/>
          <w:szCs w:val="20"/>
        </w:rPr>
        <w:t xml:space="preserve"> </w:t>
      </w:r>
      <w:r w:rsidR="005A7410" w:rsidRPr="00A85BD5">
        <w:rPr>
          <w:rFonts w:ascii="Times New Roman" w:hAnsi="Times New Roman"/>
          <w:sz w:val="20"/>
          <w:szCs w:val="20"/>
        </w:rPr>
        <w:t>(Lucas Mearian, 2018).</w:t>
      </w:r>
    </w:p>
    <w:p w14:paraId="636CED6D" w14:textId="77777777" w:rsidR="008A29DE" w:rsidRPr="00A85BD5" w:rsidRDefault="008A29DE">
      <w:pPr>
        <w:spacing w:line="360" w:lineRule="auto"/>
        <w:ind w:left="720"/>
        <w:jc w:val="both"/>
        <w:rPr>
          <w:rFonts w:ascii="Times New Roman" w:hAnsi="Times New Roman"/>
          <w:sz w:val="20"/>
          <w:szCs w:val="20"/>
        </w:rPr>
        <w:pPrChange w:id="194" w:author="Eniola" w:date="2018-08-08T18:20:00Z">
          <w:pPr>
            <w:spacing w:line="360" w:lineRule="auto"/>
            <w:jc w:val="both"/>
          </w:pPr>
        </w:pPrChange>
      </w:pPr>
      <w:r w:rsidRPr="00A85BD5">
        <w:rPr>
          <w:rFonts w:ascii="Times New Roman" w:hAnsi="Times New Roman"/>
          <w:sz w:val="20"/>
          <w:szCs w:val="20"/>
        </w:rPr>
        <w:t>Blockchain technology is finding applications in wide range of areas—both</w:t>
      </w:r>
      <w:r w:rsidR="006A6B8A" w:rsidRPr="00A85BD5">
        <w:rPr>
          <w:rFonts w:ascii="Times New Roman" w:hAnsi="Times New Roman"/>
          <w:sz w:val="20"/>
          <w:szCs w:val="20"/>
        </w:rPr>
        <w:t xml:space="preserve"> ​ financial​ and </w:t>
      </w:r>
      <w:r w:rsidRPr="00A85BD5">
        <w:rPr>
          <w:rFonts w:ascii="Times New Roman" w:hAnsi="Times New Roman"/>
          <w:sz w:val="20"/>
          <w:szCs w:val="20"/>
        </w:rPr>
        <w:t>non-</w:t>
      </w:r>
      <w:r w:rsidR="00E8723A" w:rsidRPr="00A85BD5">
        <w:rPr>
          <w:rFonts w:ascii="Times New Roman" w:hAnsi="Times New Roman"/>
          <w:sz w:val="20"/>
          <w:szCs w:val="20"/>
        </w:rPr>
        <w:t>financial​ (Michael Crosby &amp; Nachiappan et al, 2015).</w:t>
      </w:r>
    </w:p>
    <w:p w14:paraId="64DD559F" w14:textId="77777777" w:rsidR="008A29DE" w:rsidRPr="00A85BD5" w:rsidRDefault="008A29DE">
      <w:pPr>
        <w:spacing w:line="360" w:lineRule="auto"/>
        <w:ind w:left="720"/>
        <w:jc w:val="both"/>
        <w:rPr>
          <w:rFonts w:ascii="Times New Roman" w:hAnsi="Times New Roman"/>
          <w:sz w:val="20"/>
          <w:szCs w:val="20"/>
        </w:rPr>
        <w:pPrChange w:id="195" w:author="Eniola" w:date="2018-08-08T18:20:00Z">
          <w:pPr>
            <w:spacing w:line="360" w:lineRule="auto"/>
            <w:jc w:val="both"/>
          </w:pPr>
        </w:pPrChange>
      </w:pPr>
      <w:r w:rsidRPr="00A85BD5">
        <w:rPr>
          <w:rFonts w:ascii="Times New Roman" w:hAnsi="Times New Roman"/>
          <w:sz w:val="20"/>
          <w:szCs w:val="20"/>
        </w:rPr>
        <w:t>Financial​</w:t>
      </w:r>
      <w:r w:rsidR="00E8723A" w:rsidRPr="00A85BD5">
        <w:rPr>
          <w:rFonts w:ascii="Times New Roman" w:hAnsi="Times New Roman"/>
          <w:sz w:val="20"/>
          <w:szCs w:val="20"/>
        </w:rPr>
        <w:t xml:space="preserve"> </w:t>
      </w:r>
      <w:r w:rsidRPr="00A85BD5">
        <w:rPr>
          <w:rFonts w:ascii="Times New Roman" w:hAnsi="Times New Roman"/>
          <w:sz w:val="20"/>
          <w:szCs w:val="20"/>
        </w:rPr>
        <w:t xml:space="preserve">institutions and banks no longer see </w:t>
      </w:r>
      <w:r w:rsidR="004B4248" w:rsidRPr="00A85BD5">
        <w:rPr>
          <w:rFonts w:ascii="Times New Roman" w:hAnsi="Times New Roman"/>
          <w:sz w:val="20"/>
          <w:szCs w:val="20"/>
        </w:rPr>
        <w:t>Blockchain</w:t>
      </w:r>
      <w:r w:rsidRPr="00A85BD5">
        <w:rPr>
          <w:rFonts w:ascii="Times New Roman" w:hAnsi="Times New Roman"/>
          <w:sz w:val="20"/>
          <w:szCs w:val="20"/>
        </w:rPr>
        <w:t xml:space="preserve"> technology as threat to traditional business</w:t>
      </w:r>
      <w:r w:rsidR="005D05B5" w:rsidRPr="00A85BD5">
        <w:rPr>
          <w:rFonts w:ascii="Times New Roman" w:hAnsi="Times New Roman"/>
          <w:sz w:val="20"/>
          <w:szCs w:val="20"/>
        </w:rPr>
        <w:t xml:space="preserve"> </w:t>
      </w:r>
      <w:r w:rsidRPr="00A85BD5">
        <w:rPr>
          <w:rFonts w:ascii="Times New Roman" w:hAnsi="Times New Roman"/>
          <w:sz w:val="20"/>
          <w:szCs w:val="20"/>
        </w:rPr>
        <w:t>models. The world’s biggest banks are in fact looking for opportunities in this area by doing research</w:t>
      </w:r>
      <w:r w:rsidR="004163A4" w:rsidRPr="00A85BD5">
        <w:rPr>
          <w:rFonts w:ascii="Times New Roman" w:hAnsi="Times New Roman"/>
          <w:sz w:val="20"/>
          <w:szCs w:val="20"/>
        </w:rPr>
        <w:t xml:space="preserve"> </w:t>
      </w:r>
      <w:r w:rsidRPr="00A85BD5">
        <w:rPr>
          <w:rFonts w:ascii="Times New Roman" w:hAnsi="Times New Roman"/>
          <w:sz w:val="20"/>
          <w:szCs w:val="20"/>
        </w:rPr>
        <w:t xml:space="preserve">on innovative </w:t>
      </w:r>
      <w:r w:rsidR="004B4248" w:rsidRPr="00A85BD5">
        <w:rPr>
          <w:rFonts w:ascii="Times New Roman" w:hAnsi="Times New Roman"/>
          <w:sz w:val="20"/>
          <w:szCs w:val="20"/>
        </w:rPr>
        <w:t>Blockchain</w:t>
      </w:r>
      <w:r w:rsidRPr="00A85BD5">
        <w:rPr>
          <w:rFonts w:ascii="Times New Roman" w:hAnsi="Times New Roman"/>
          <w:sz w:val="20"/>
          <w:szCs w:val="20"/>
        </w:rPr>
        <w:t xml:space="preserve"> applications. In a recent interview Rain Lo</w:t>
      </w:r>
      <w:r w:rsidR="004163A4" w:rsidRPr="00A85BD5">
        <w:rPr>
          <w:rFonts w:ascii="Times New Roman" w:hAnsi="Times New Roman"/>
          <w:sz w:val="20"/>
          <w:szCs w:val="20"/>
        </w:rPr>
        <w:t xml:space="preserve">hmus of Estonia’s LHV bank told </w:t>
      </w:r>
      <w:r w:rsidRPr="00A85BD5">
        <w:rPr>
          <w:rFonts w:ascii="Times New Roman" w:hAnsi="Times New Roman"/>
          <w:sz w:val="20"/>
          <w:szCs w:val="20"/>
        </w:rPr>
        <w:t>that they found Blockchain to be the most tested and secure for s</w:t>
      </w:r>
      <w:r w:rsidR="007509BD" w:rsidRPr="00A85BD5">
        <w:rPr>
          <w:rFonts w:ascii="Times New Roman" w:hAnsi="Times New Roman"/>
          <w:sz w:val="20"/>
          <w:szCs w:val="20"/>
        </w:rPr>
        <w:t xml:space="preserve">ome banking and finance related </w:t>
      </w:r>
      <w:r w:rsidRPr="00A85BD5">
        <w:rPr>
          <w:rFonts w:ascii="Times New Roman" w:hAnsi="Times New Roman"/>
          <w:sz w:val="20"/>
          <w:szCs w:val="20"/>
        </w:rPr>
        <w:t>applications.</w:t>
      </w:r>
    </w:p>
    <w:p w14:paraId="1A2AAB9A" w14:textId="77777777" w:rsidR="008A29DE" w:rsidRPr="00A85BD5" w:rsidRDefault="008A29DE">
      <w:pPr>
        <w:spacing w:line="360" w:lineRule="auto"/>
        <w:ind w:left="720"/>
        <w:jc w:val="both"/>
        <w:rPr>
          <w:rFonts w:ascii="Times New Roman" w:hAnsi="Times New Roman"/>
          <w:sz w:val="20"/>
          <w:szCs w:val="20"/>
        </w:rPr>
        <w:pPrChange w:id="196" w:author="Eniola" w:date="2018-08-08T18:20:00Z">
          <w:pPr>
            <w:spacing w:line="360" w:lineRule="auto"/>
            <w:jc w:val="both"/>
          </w:pPr>
        </w:pPrChange>
      </w:pPr>
      <w:r w:rsidRPr="00A85BD5">
        <w:rPr>
          <w:rFonts w:ascii="Times New Roman" w:hAnsi="Times New Roman"/>
          <w:sz w:val="20"/>
          <w:szCs w:val="20"/>
        </w:rPr>
        <w:t>Non-Financial​</w:t>
      </w:r>
      <w:r w:rsidR="004A5F62" w:rsidRPr="00A85BD5">
        <w:rPr>
          <w:rFonts w:ascii="Times New Roman" w:hAnsi="Times New Roman"/>
          <w:sz w:val="20"/>
          <w:szCs w:val="20"/>
        </w:rPr>
        <w:t xml:space="preserve"> </w:t>
      </w:r>
      <w:r w:rsidRPr="00A85BD5">
        <w:rPr>
          <w:rFonts w:ascii="Times New Roman" w:hAnsi="Times New Roman"/>
          <w:sz w:val="20"/>
          <w:szCs w:val="20"/>
        </w:rPr>
        <w:t>applications opportunities are also endless. We can envi</w:t>
      </w:r>
      <w:r w:rsidR="00C40FA4" w:rsidRPr="00A85BD5">
        <w:rPr>
          <w:rFonts w:ascii="Times New Roman" w:hAnsi="Times New Roman"/>
          <w:sz w:val="20"/>
          <w:szCs w:val="20"/>
        </w:rPr>
        <w:t xml:space="preserve">sion putting proof of existence </w:t>
      </w:r>
      <w:r w:rsidRPr="00A85BD5">
        <w:rPr>
          <w:rFonts w:ascii="Times New Roman" w:hAnsi="Times New Roman"/>
          <w:sz w:val="20"/>
          <w:szCs w:val="20"/>
        </w:rPr>
        <w:t xml:space="preserve">of all legal documents, health records, and loyalty payments in the </w:t>
      </w:r>
      <w:r w:rsidR="00C40FA4" w:rsidRPr="00A85BD5">
        <w:rPr>
          <w:rFonts w:ascii="Times New Roman" w:hAnsi="Times New Roman"/>
          <w:sz w:val="20"/>
          <w:szCs w:val="20"/>
        </w:rPr>
        <w:t xml:space="preserve">music industry, notary, private </w:t>
      </w:r>
      <w:r w:rsidRPr="00A85BD5">
        <w:rPr>
          <w:rFonts w:ascii="Times New Roman" w:hAnsi="Times New Roman"/>
          <w:sz w:val="20"/>
          <w:szCs w:val="20"/>
        </w:rPr>
        <w:t xml:space="preserve">securities and marriage licenses in the </w:t>
      </w:r>
      <w:r w:rsidR="005349E9" w:rsidRPr="00A85BD5">
        <w:rPr>
          <w:rFonts w:ascii="Times New Roman" w:hAnsi="Times New Roman"/>
          <w:sz w:val="20"/>
          <w:szCs w:val="20"/>
        </w:rPr>
        <w:t>Blockchain</w:t>
      </w:r>
      <w:r w:rsidRPr="00A85BD5">
        <w:rPr>
          <w:rFonts w:ascii="Times New Roman" w:hAnsi="Times New Roman"/>
          <w:sz w:val="20"/>
          <w:szCs w:val="20"/>
        </w:rPr>
        <w:t>. By storing the fingerprint of the digital asset</w:t>
      </w:r>
      <w:r w:rsidR="00F72312" w:rsidRPr="00A85BD5">
        <w:rPr>
          <w:rFonts w:ascii="Times New Roman" w:hAnsi="Times New Roman"/>
          <w:sz w:val="20"/>
          <w:szCs w:val="20"/>
        </w:rPr>
        <w:t xml:space="preserve"> instead </w:t>
      </w:r>
      <w:r w:rsidRPr="00A85BD5">
        <w:rPr>
          <w:rFonts w:ascii="Times New Roman" w:hAnsi="Times New Roman"/>
          <w:sz w:val="20"/>
          <w:szCs w:val="20"/>
        </w:rPr>
        <w:t>of storing the digital asset itself, the anonymity or privacy objective can be achieved.</w:t>
      </w:r>
    </w:p>
    <w:p w14:paraId="7205E991" w14:textId="5302053B" w:rsidR="00C31C3F" w:rsidRPr="00EF58CB" w:rsidRDefault="00C31C3F" w:rsidP="00A85BD5">
      <w:pPr>
        <w:pStyle w:val="ListParagraph"/>
        <w:spacing w:line="360" w:lineRule="auto"/>
        <w:rPr>
          <w:rFonts w:ascii="Times New Roman" w:hAnsi="Times New Roman"/>
          <w:sz w:val="20"/>
          <w:szCs w:val="20"/>
        </w:rPr>
      </w:pPr>
    </w:p>
    <w:p w14:paraId="67DE4979" w14:textId="113B09BC" w:rsidR="00C31C3F" w:rsidRPr="00DE0822" w:rsidRDefault="00C31C3F" w:rsidP="00A85BD5">
      <w:pPr>
        <w:pStyle w:val="ListParagraph"/>
        <w:spacing w:line="360" w:lineRule="auto"/>
        <w:jc w:val="both"/>
        <w:rPr>
          <w:rFonts w:ascii="Times New Roman" w:hAnsi="Times New Roman"/>
          <w:sz w:val="20"/>
          <w:szCs w:val="20"/>
        </w:rPr>
      </w:pPr>
    </w:p>
    <w:p w14:paraId="55B59314" w14:textId="20F11E08" w:rsidR="008461FF" w:rsidRPr="00A85BD5" w:rsidRDefault="00CB4B29" w:rsidP="00EF58CB">
      <w:pPr>
        <w:pStyle w:val="ListParagraph"/>
        <w:spacing w:line="360" w:lineRule="auto"/>
        <w:jc w:val="both"/>
        <w:rPr>
          <w:rFonts w:ascii="Times New Roman" w:hAnsi="Times New Roman"/>
          <w:sz w:val="20"/>
          <w:szCs w:val="20"/>
        </w:rPr>
      </w:pPr>
      <w:r>
        <w:rPr>
          <w:rFonts w:ascii="Times New Roman" w:hAnsi="Times New Roman"/>
          <w:noProof/>
          <w:sz w:val="20"/>
          <w:szCs w:val="20"/>
        </w:rPr>
        <mc:AlternateContent>
          <mc:Choice Requires="wpg">
            <w:drawing>
              <wp:anchor distT="0" distB="0" distL="114300" distR="114300" simplePos="0" relativeHeight="251655680" behindDoc="0" locked="0" layoutInCell="1" allowOverlap="1" wp14:anchorId="05818B22" wp14:editId="612714B4">
                <wp:simplePos x="0" y="0"/>
                <wp:positionH relativeFrom="column">
                  <wp:posOffset>590550</wp:posOffset>
                </wp:positionH>
                <wp:positionV relativeFrom="paragraph">
                  <wp:posOffset>9526</wp:posOffset>
                </wp:positionV>
                <wp:extent cx="5276850" cy="3181350"/>
                <wp:effectExtent l="0" t="0" r="19050" b="0"/>
                <wp:wrapNone/>
                <wp:docPr id="55" name="Group 55"/>
                <wp:cNvGraphicFramePr/>
                <a:graphic xmlns:a="http://schemas.openxmlformats.org/drawingml/2006/main">
                  <a:graphicData uri="http://schemas.microsoft.com/office/word/2010/wordprocessingGroup">
                    <wpg:wgp>
                      <wpg:cNvGrpSpPr/>
                      <wpg:grpSpPr>
                        <a:xfrm>
                          <a:off x="0" y="0"/>
                          <a:ext cx="5276850" cy="3181350"/>
                          <a:chOff x="57151" y="190500"/>
                          <a:chExt cx="5276850" cy="3562350"/>
                        </a:xfrm>
                      </wpg:grpSpPr>
                      <wps:wsp>
                        <wps:cNvPr id="5" name="Rectangle 5"/>
                        <wps:cNvSpPr>
                          <a:spLocks/>
                        </wps:cNvSpPr>
                        <wps:spPr>
                          <a:xfrm>
                            <a:off x="57151" y="190500"/>
                            <a:ext cx="5276850" cy="3190875"/>
                          </a:xfrm>
                          <a:prstGeom prst="rect">
                            <a:avLst/>
                          </a:prstGeom>
                          <a:blipFill dpi="0" rotWithShape="1">
                            <a:blip r:embed="rId15">
                              <a:extLst>
                                <a:ext uri="{28A0092B-C50C-407E-A947-70E740481C1C}">
                                  <a14:useLocalDpi xmlns:a14="http://schemas.microsoft.com/office/drawing/2010/main" val="0"/>
                                </a:ext>
                              </a:extLst>
                            </a:blip>
                            <a:srcRect/>
                            <a:stretch>
                              <a:fillRect/>
                            </a:stretch>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a:spLocks/>
                        </wps:cNvSpPr>
                        <wps:spPr>
                          <a:xfrm>
                            <a:off x="76200" y="3419475"/>
                            <a:ext cx="2524125" cy="333375"/>
                          </a:xfrm>
                          <a:prstGeom prst="rect">
                            <a:avLst/>
                          </a:prstGeom>
                          <a:solidFill>
                            <a:sysClr val="window" lastClr="FFFFFF"/>
                          </a:solidFill>
                          <a:ln w="6350">
                            <a:noFill/>
                          </a:ln>
                        </wps:spPr>
                        <wps:txbx>
                          <w:txbxContent>
                            <w:p w14:paraId="376EE4BB" w14:textId="77777777" w:rsidR="003C4ABD" w:rsidRPr="003C4ABD" w:rsidRDefault="003C4ABD">
                              <w:pPr>
                                <w:rPr>
                                  <w:rFonts w:ascii="Times New Roman" w:hAnsi="Times New Roman"/>
                                  <w:sz w:val="20"/>
                                  <w:szCs w:val="20"/>
                                </w:rPr>
                              </w:pPr>
                              <w:r>
                                <w:rPr>
                                  <w:rFonts w:ascii="Times New Roman" w:hAnsi="Times New Roman"/>
                                  <w:sz w:val="20"/>
                                  <w:szCs w:val="20"/>
                                </w:rPr>
                                <w:t xml:space="preserve">Fig. 4. Blockchain Used Cases </w:t>
                              </w:r>
                              <w:r w:rsidRPr="003C4ABD">
                                <w:rPr>
                                  <w:rFonts w:ascii="Times New Roman" w:hAnsi="Times New Roman"/>
                                  <w:sz w:val="20"/>
                                  <w:szCs w:val="20"/>
                                </w:rPr>
                                <w:t>©</w:t>
                              </w:r>
                              <w:r>
                                <w:rPr>
                                  <w:rFonts w:ascii="Times New Roman" w:hAnsi="Times New Roman"/>
                                  <w:sz w:val="20"/>
                                  <w:szCs w:val="20"/>
                                </w:rPr>
                                <w:t>Fujitsu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818B22" id="Group 55" o:spid="_x0000_s1036" style="position:absolute;left:0;text-align:left;margin-left:46.5pt;margin-top:.75pt;width:415.5pt;height:250.5pt;z-index:251655680;mso-width-relative:margin;mso-height-relative:margin" coordorigin="571,1905" coordsize="52768,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">
                <v:rect id="Rectangle 5" o:spid="_x0000_s1037" style="position:absolute;left:571;top:1905;width:52769;height:3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" strokecolor="#41719c" strokeweight="1pt">
                  <v:fill r:id="rId16" o:title="" recolor="t" rotate="t" type="frame"/>
                  <v:path arrowok="t"/>
                </v:rect>
                <v:shape id="Text Box 46" o:spid="_x0000_s1038" type="#_x0000_t202" style="position:absolute;left:762;top:34194;width:25241;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" fillcolor="window" stroked="f" strokeweight=".5pt">
                  <v:path arrowok="t"/>
                  <v:textbox>
                    <w:txbxContent>
                      <w:p w14:paraId="376EE4BB" w14:textId="77777777" w:rsidR="003C4ABD" w:rsidRPr="003C4ABD" w:rsidRDefault="003C4ABD">
                        <w:pPr>
                          <w:rPr>
                            <w:rFonts w:ascii="Times New Roman" w:hAnsi="Times New Roman"/>
                            <w:sz w:val="20"/>
                            <w:szCs w:val="20"/>
                          </w:rPr>
                        </w:pPr>
                        <w:r>
                          <w:rPr>
                            <w:rFonts w:ascii="Times New Roman" w:hAnsi="Times New Roman"/>
                            <w:sz w:val="20"/>
                            <w:szCs w:val="20"/>
                          </w:rPr>
                          <w:t xml:space="preserve">Fig. 4. Blockchain Used Cases </w:t>
                        </w:r>
                        <w:r w:rsidRPr="003C4ABD">
                          <w:rPr>
                            <w:rFonts w:ascii="Times New Roman" w:hAnsi="Times New Roman"/>
                            <w:sz w:val="20"/>
                            <w:szCs w:val="20"/>
                          </w:rPr>
                          <w:t>©</w:t>
                        </w:r>
                        <w:r>
                          <w:rPr>
                            <w:rFonts w:ascii="Times New Roman" w:hAnsi="Times New Roman"/>
                            <w:sz w:val="20"/>
                            <w:szCs w:val="20"/>
                          </w:rPr>
                          <w:t>Fujitsu</w:t>
                        </w:r>
                      </w:p>
                    </w:txbxContent>
                  </v:textbox>
                </v:shape>
              </v:group>
            </w:pict>
          </mc:Fallback>
        </mc:AlternateContent>
      </w:r>
    </w:p>
    <w:p w14:paraId="31D8443A" w14:textId="77777777" w:rsidR="0058050A" w:rsidRPr="00A85BD5" w:rsidRDefault="0058050A" w:rsidP="00DE0822">
      <w:pPr>
        <w:pStyle w:val="ListParagraph"/>
        <w:spacing w:line="360" w:lineRule="auto"/>
        <w:jc w:val="both"/>
        <w:rPr>
          <w:rFonts w:ascii="Times New Roman" w:hAnsi="Times New Roman"/>
          <w:sz w:val="20"/>
          <w:szCs w:val="20"/>
        </w:rPr>
      </w:pPr>
    </w:p>
    <w:p w14:paraId="50BE365E" w14:textId="77777777" w:rsidR="0058050A" w:rsidRPr="00A85BD5" w:rsidRDefault="0058050A">
      <w:pPr>
        <w:pStyle w:val="ListParagraph"/>
        <w:spacing w:line="360" w:lineRule="auto"/>
        <w:jc w:val="both"/>
        <w:rPr>
          <w:rFonts w:ascii="Times New Roman" w:hAnsi="Times New Roman"/>
          <w:sz w:val="20"/>
          <w:szCs w:val="20"/>
        </w:rPr>
      </w:pPr>
    </w:p>
    <w:p w14:paraId="2C389110" w14:textId="77777777" w:rsidR="0058050A" w:rsidRPr="00A85BD5" w:rsidRDefault="0058050A">
      <w:pPr>
        <w:pStyle w:val="ListParagraph"/>
        <w:spacing w:line="360" w:lineRule="auto"/>
        <w:jc w:val="both"/>
        <w:rPr>
          <w:rFonts w:ascii="Times New Roman" w:hAnsi="Times New Roman"/>
          <w:sz w:val="20"/>
          <w:szCs w:val="20"/>
        </w:rPr>
      </w:pPr>
    </w:p>
    <w:p w14:paraId="1121CF48" w14:textId="77777777" w:rsidR="0058050A" w:rsidRPr="00A85BD5" w:rsidRDefault="0058050A">
      <w:pPr>
        <w:pStyle w:val="ListParagraph"/>
        <w:spacing w:line="360" w:lineRule="auto"/>
        <w:jc w:val="both"/>
        <w:rPr>
          <w:rFonts w:ascii="Times New Roman" w:hAnsi="Times New Roman"/>
          <w:sz w:val="20"/>
          <w:szCs w:val="20"/>
        </w:rPr>
      </w:pPr>
    </w:p>
    <w:p w14:paraId="5919C709" w14:textId="77777777" w:rsidR="0058050A" w:rsidRPr="00A85BD5" w:rsidRDefault="0058050A">
      <w:pPr>
        <w:pStyle w:val="ListParagraph"/>
        <w:spacing w:line="360" w:lineRule="auto"/>
        <w:jc w:val="both"/>
        <w:rPr>
          <w:rFonts w:ascii="Times New Roman" w:hAnsi="Times New Roman"/>
          <w:sz w:val="20"/>
          <w:szCs w:val="20"/>
        </w:rPr>
      </w:pPr>
    </w:p>
    <w:p w14:paraId="4CF581DB" w14:textId="77777777" w:rsidR="0058050A" w:rsidRPr="00A85BD5" w:rsidRDefault="0058050A">
      <w:pPr>
        <w:pStyle w:val="ListParagraph"/>
        <w:spacing w:line="360" w:lineRule="auto"/>
        <w:jc w:val="both"/>
        <w:rPr>
          <w:rFonts w:ascii="Times New Roman" w:hAnsi="Times New Roman"/>
          <w:sz w:val="20"/>
          <w:szCs w:val="20"/>
        </w:rPr>
      </w:pPr>
    </w:p>
    <w:p w14:paraId="01838362" w14:textId="77777777" w:rsidR="0058050A" w:rsidRPr="00A85BD5" w:rsidRDefault="0058050A">
      <w:pPr>
        <w:pStyle w:val="ListParagraph"/>
        <w:spacing w:line="360" w:lineRule="auto"/>
        <w:jc w:val="both"/>
        <w:rPr>
          <w:rFonts w:ascii="Times New Roman" w:hAnsi="Times New Roman"/>
          <w:sz w:val="20"/>
          <w:szCs w:val="20"/>
        </w:rPr>
      </w:pPr>
    </w:p>
    <w:p w14:paraId="2D53EB65" w14:textId="77777777" w:rsidR="0058050A" w:rsidRPr="00A85BD5" w:rsidRDefault="0058050A">
      <w:pPr>
        <w:pStyle w:val="ListParagraph"/>
        <w:spacing w:line="360" w:lineRule="auto"/>
        <w:jc w:val="both"/>
        <w:rPr>
          <w:rFonts w:ascii="Times New Roman" w:hAnsi="Times New Roman"/>
          <w:sz w:val="20"/>
          <w:szCs w:val="20"/>
        </w:rPr>
      </w:pPr>
    </w:p>
    <w:p w14:paraId="077A3C4A" w14:textId="77777777" w:rsidR="0058050A" w:rsidRPr="00A85BD5" w:rsidRDefault="0058050A">
      <w:pPr>
        <w:pStyle w:val="ListParagraph"/>
        <w:spacing w:line="360" w:lineRule="auto"/>
        <w:jc w:val="both"/>
        <w:rPr>
          <w:rFonts w:ascii="Times New Roman" w:hAnsi="Times New Roman"/>
          <w:sz w:val="20"/>
          <w:szCs w:val="20"/>
        </w:rPr>
      </w:pPr>
    </w:p>
    <w:p w14:paraId="7767A381" w14:textId="77777777" w:rsidR="0058050A" w:rsidRPr="00A85BD5" w:rsidRDefault="0058050A">
      <w:pPr>
        <w:pStyle w:val="ListParagraph"/>
        <w:spacing w:line="360" w:lineRule="auto"/>
        <w:jc w:val="both"/>
        <w:rPr>
          <w:rFonts w:ascii="Times New Roman" w:hAnsi="Times New Roman"/>
          <w:sz w:val="20"/>
          <w:szCs w:val="20"/>
        </w:rPr>
      </w:pPr>
    </w:p>
    <w:p w14:paraId="5DF89265" w14:textId="77777777" w:rsidR="0058050A" w:rsidRPr="00A85BD5" w:rsidRDefault="0058050A">
      <w:pPr>
        <w:pStyle w:val="ListParagraph"/>
        <w:spacing w:line="360" w:lineRule="auto"/>
        <w:jc w:val="both"/>
        <w:rPr>
          <w:rFonts w:ascii="Times New Roman" w:hAnsi="Times New Roman"/>
          <w:sz w:val="20"/>
          <w:szCs w:val="20"/>
        </w:rPr>
      </w:pPr>
    </w:p>
    <w:p w14:paraId="24151EF6" w14:textId="77777777" w:rsidR="0058050A" w:rsidRPr="00A85BD5" w:rsidRDefault="0058050A">
      <w:pPr>
        <w:pStyle w:val="ListParagraph"/>
        <w:spacing w:line="360" w:lineRule="auto"/>
        <w:jc w:val="both"/>
        <w:rPr>
          <w:rFonts w:ascii="Times New Roman" w:hAnsi="Times New Roman"/>
          <w:sz w:val="20"/>
          <w:szCs w:val="20"/>
        </w:rPr>
      </w:pPr>
    </w:p>
    <w:p w14:paraId="595176EB" w14:textId="77777777" w:rsidR="0058050A" w:rsidRPr="00A85BD5" w:rsidRDefault="0058050A">
      <w:pPr>
        <w:pStyle w:val="ListParagraph"/>
        <w:spacing w:line="360" w:lineRule="auto"/>
        <w:jc w:val="both"/>
        <w:rPr>
          <w:rFonts w:ascii="Times New Roman" w:hAnsi="Times New Roman"/>
          <w:sz w:val="20"/>
          <w:szCs w:val="20"/>
        </w:rPr>
      </w:pPr>
    </w:p>
    <w:p w14:paraId="254BEE03" w14:textId="09D606CA" w:rsidR="0058050A" w:rsidRPr="00EF58CB" w:rsidRDefault="0058050A">
      <w:pPr>
        <w:spacing w:line="360" w:lineRule="auto"/>
        <w:ind w:left="720"/>
        <w:jc w:val="both"/>
        <w:rPr>
          <w:rFonts w:ascii="Times New Roman" w:hAnsi="Times New Roman"/>
          <w:sz w:val="20"/>
          <w:szCs w:val="20"/>
        </w:rPr>
        <w:pPrChange w:id="197" w:author="Eniola" w:date="2018-08-08T18:20:00Z">
          <w:pPr>
            <w:spacing w:line="360" w:lineRule="auto"/>
            <w:jc w:val="both"/>
          </w:pPr>
        </w:pPrChange>
      </w:pPr>
    </w:p>
    <w:p w14:paraId="6CF6BE5B" w14:textId="6505EC30" w:rsidR="00EE7C2D" w:rsidRPr="00DE0822" w:rsidDel="00512C00" w:rsidRDefault="00EE7C2D">
      <w:pPr>
        <w:spacing w:line="360" w:lineRule="auto"/>
        <w:ind w:left="720"/>
        <w:jc w:val="both"/>
        <w:rPr>
          <w:del w:id="198" w:author="Eniola" w:date="2018-08-10T10:17:00Z"/>
          <w:rFonts w:ascii="Times New Roman" w:hAnsi="Times New Roman"/>
          <w:b/>
          <w:sz w:val="20"/>
          <w:szCs w:val="20"/>
        </w:rPr>
        <w:pPrChange w:id="199" w:author="Eniola" w:date="2018-08-08T18:20:00Z">
          <w:pPr>
            <w:spacing w:line="360" w:lineRule="auto"/>
            <w:jc w:val="both"/>
          </w:pPr>
        </w:pPrChange>
      </w:pPr>
    </w:p>
    <w:p w14:paraId="50F19E05" w14:textId="0F1BBA44" w:rsidR="00EE7C2D" w:rsidRPr="00A85BD5" w:rsidDel="00CB4B29" w:rsidRDefault="00EE7C2D">
      <w:pPr>
        <w:spacing w:line="360" w:lineRule="auto"/>
        <w:ind w:left="720"/>
        <w:jc w:val="both"/>
        <w:rPr>
          <w:del w:id="200" w:author="Eniola" w:date="2018-08-10T10:02:00Z"/>
          <w:rFonts w:ascii="Times New Roman" w:hAnsi="Times New Roman"/>
          <w:b/>
          <w:sz w:val="20"/>
          <w:szCs w:val="20"/>
        </w:rPr>
        <w:pPrChange w:id="201" w:author="Eniola" w:date="2018-08-08T18:20:00Z">
          <w:pPr>
            <w:spacing w:line="360" w:lineRule="auto"/>
            <w:jc w:val="both"/>
          </w:pPr>
        </w:pPrChange>
      </w:pPr>
    </w:p>
    <w:p w14:paraId="6048147C" w14:textId="77777777" w:rsidR="00E57282" w:rsidRPr="00A85BD5" w:rsidRDefault="001F13C0">
      <w:pPr>
        <w:spacing w:line="360" w:lineRule="auto"/>
        <w:ind w:left="720"/>
        <w:jc w:val="both"/>
        <w:rPr>
          <w:rFonts w:ascii="Times New Roman" w:hAnsi="Times New Roman"/>
          <w:b/>
          <w:sz w:val="20"/>
          <w:szCs w:val="20"/>
        </w:rPr>
        <w:pPrChange w:id="202" w:author="Eniola" w:date="2018-08-08T18:20:00Z">
          <w:pPr>
            <w:spacing w:line="360" w:lineRule="auto"/>
            <w:jc w:val="both"/>
          </w:pPr>
        </w:pPrChange>
      </w:pPr>
      <w:r w:rsidRPr="00A85BD5">
        <w:rPr>
          <w:rFonts w:ascii="Times New Roman" w:hAnsi="Times New Roman"/>
          <w:b/>
          <w:sz w:val="20"/>
          <w:szCs w:val="20"/>
        </w:rPr>
        <w:t>PURPOSE/FINDINGS</w:t>
      </w:r>
    </w:p>
    <w:p w14:paraId="4846BDC0" w14:textId="77777777" w:rsidR="00670AB7" w:rsidRPr="00A85BD5" w:rsidRDefault="00BB1799" w:rsidP="00A85BD5">
      <w:pPr>
        <w:pStyle w:val="ListParagraph"/>
        <w:numPr>
          <w:ilvl w:val="0"/>
          <w:numId w:val="5"/>
        </w:numPr>
        <w:spacing w:line="360" w:lineRule="auto"/>
        <w:jc w:val="both"/>
        <w:rPr>
          <w:rFonts w:ascii="Times New Roman" w:hAnsi="Times New Roman"/>
          <w:sz w:val="20"/>
          <w:szCs w:val="20"/>
        </w:rPr>
      </w:pPr>
      <w:r w:rsidRPr="00A85BD5">
        <w:rPr>
          <w:rFonts w:ascii="Times New Roman" w:hAnsi="Times New Roman"/>
          <w:sz w:val="20"/>
          <w:szCs w:val="20"/>
        </w:rPr>
        <w:t>The proposed sol</w:t>
      </w:r>
      <w:r w:rsidR="005349E9" w:rsidRPr="00A85BD5">
        <w:rPr>
          <w:rFonts w:ascii="Times New Roman" w:hAnsi="Times New Roman"/>
          <w:sz w:val="20"/>
          <w:szCs w:val="20"/>
        </w:rPr>
        <w:t>ution uses the Blockchain and IO</w:t>
      </w:r>
      <w:r w:rsidRPr="00A85BD5">
        <w:rPr>
          <w:rFonts w:ascii="Times New Roman" w:hAnsi="Times New Roman"/>
          <w:sz w:val="20"/>
          <w:szCs w:val="20"/>
        </w:rPr>
        <w:t>T technology to build an open, trusted, decentralized and tamper-proof system, which provides the indisputable mechanism to verify that the data of voters has existed at a specific time in the network.</w:t>
      </w:r>
    </w:p>
    <w:p w14:paraId="5CEA4D62" w14:textId="025EEDAA" w:rsidR="005C4FB8" w:rsidRDefault="003D13D0" w:rsidP="00A85BD5">
      <w:pPr>
        <w:pStyle w:val="ListParagraph"/>
        <w:numPr>
          <w:ilvl w:val="0"/>
          <w:numId w:val="5"/>
        </w:numPr>
        <w:spacing w:line="360" w:lineRule="auto"/>
        <w:jc w:val="both"/>
        <w:rPr>
          <w:ins w:id="203" w:author="Eniola" w:date="2018-08-10T10:17:00Z"/>
          <w:rFonts w:ascii="Times New Roman" w:hAnsi="Times New Roman"/>
          <w:sz w:val="20"/>
          <w:szCs w:val="20"/>
        </w:rPr>
      </w:pPr>
      <w:r w:rsidRPr="00A85BD5">
        <w:rPr>
          <w:rFonts w:ascii="Times New Roman" w:hAnsi="Times New Roman"/>
          <w:sz w:val="20"/>
          <w:szCs w:val="20"/>
        </w:rPr>
        <w:t>Kings Embedded Solutions</w:t>
      </w:r>
      <w:r w:rsidR="00670AB7" w:rsidRPr="00A85BD5">
        <w:rPr>
          <w:rFonts w:ascii="Times New Roman" w:hAnsi="Times New Roman"/>
          <w:sz w:val="20"/>
          <w:szCs w:val="20"/>
        </w:rPr>
        <w:t xml:space="preserve"> uses distributed ledgers to run voting processes and prevent fraud &amp; identify theft. One of the potential</w:t>
      </w:r>
      <w:r w:rsidR="002D1211" w:rsidRPr="00A85BD5">
        <w:rPr>
          <w:rFonts w:ascii="Times New Roman" w:hAnsi="Times New Roman"/>
          <w:sz w:val="20"/>
          <w:szCs w:val="20"/>
        </w:rPr>
        <w:t xml:space="preserve"> advantages is that voters using Blockchain can verify their voting choices using their voters card number at any point in time.</w:t>
      </w:r>
    </w:p>
    <w:p w14:paraId="0ED05692" w14:textId="083A48D9" w:rsidR="00512C00" w:rsidDel="00512C00" w:rsidRDefault="00512C00" w:rsidP="00EF58CB">
      <w:pPr>
        <w:pStyle w:val="ListParagraph"/>
        <w:numPr>
          <w:ilvl w:val="0"/>
          <w:numId w:val="5"/>
        </w:numPr>
        <w:spacing w:line="360" w:lineRule="auto"/>
        <w:jc w:val="both"/>
        <w:rPr>
          <w:del w:id="204" w:author="Eniola" w:date="2018-08-10T10:18:00Z"/>
          <w:rFonts w:ascii="Times New Roman" w:hAnsi="Times New Roman"/>
          <w:sz w:val="20"/>
          <w:szCs w:val="20"/>
        </w:rPr>
      </w:pPr>
      <w:ins w:id="205" w:author="Eniola" w:date="2018-08-10T10:18:00Z">
        <w:r>
          <w:rPr>
            <w:rFonts w:ascii="Times New Roman" w:hAnsi="Times New Roman"/>
            <w:sz w:val="20"/>
            <w:szCs w:val="20"/>
          </w:rPr>
          <w:t>It saves operational cost, reduced paper works and voting time.</w:t>
        </w:r>
      </w:ins>
    </w:p>
    <w:p w14:paraId="3F0951EC" w14:textId="77777777" w:rsidR="00512C00" w:rsidRPr="00A85BD5" w:rsidRDefault="00512C00" w:rsidP="00A85BD5">
      <w:pPr>
        <w:pStyle w:val="ListParagraph"/>
        <w:numPr>
          <w:ilvl w:val="0"/>
          <w:numId w:val="5"/>
        </w:numPr>
        <w:spacing w:line="360" w:lineRule="auto"/>
        <w:jc w:val="both"/>
        <w:rPr>
          <w:ins w:id="206" w:author="Eniola" w:date="2018-08-10T10:20:00Z"/>
          <w:rFonts w:ascii="Times New Roman" w:hAnsi="Times New Roman"/>
          <w:sz w:val="20"/>
          <w:szCs w:val="20"/>
        </w:rPr>
      </w:pPr>
    </w:p>
    <w:p w14:paraId="7B8E99CB" w14:textId="1A069D45" w:rsidR="00512C00" w:rsidRDefault="00512C00" w:rsidP="00EF58CB">
      <w:pPr>
        <w:pStyle w:val="ListParagraph"/>
        <w:numPr>
          <w:ilvl w:val="0"/>
          <w:numId w:val="5"/>
        </w:numPr>
        <w:spacing w:line="360" w:lineRule="auto"/>
        <w:jc w:val="both"/>
        <w:rPr>
          <w:ins w:id="207" w:author="Eniola" w:date="2018-08-10T10:18:00Z"/>
          <w:rFonts w:ascii="Times New Roman" w:hAnsi="Times New Roman"/>
          <w:sz w:val="20"/>
          <w:szCs w:val="20"/>
        </w:rPr>
      </w:pPr>
      <w:ins w:id="208" w:author="Eniola" w:date="2018-08-10T10:20:00Z">
        <w:r>
          <w:rPr>
            <w:rFonts w:ascii="Times New Roman" w:hAnsi="Times New Roman"/>
            <w:sz w:val="20"/>
            <w:szCs w:val="20"/>
          </w:rPr>
          <w:t>The blockchain-based solution is instantaneous and immutable.</w:t>
        </w:r>
      </w:ins>
    </w:p>
    <w:p w14:paraId="23A79241" w14:textId="7D59DD60" w:rsidR="005C4FB8" w:rsidRPr="00A85BD5" w:rsidRDefault="005C4FB8" w:rsidP="00EF58CB">
      <w:pPr>
        <w:pStyle w:val="ListParagraph"/>
        <w:numPr>
          <w:ilvl w:val="0"/>
          <w:numId w:val="5"/>
        </w:numPr>
        <w:spacing w:line="360" w:lineRule="auto"/>
        <w:jc w:val="both"/>
        <w:rPr>
          <w:rFonts w:ascii="Times New Roman" w:hAnsi="Times New Roman"/>
          <w:sz w:val="20"/>
          <w:szCs w:val="20"/>
        </w:rPr>
      </w:pPr>
      <w:r w:rsidRPr="00A85BD5">
        <w:rPr>
          <w:rFonts w:ascii="Times New Roman" w:hAnsi="Times New Roman"/>
          <w:sz w:val="20"/>
          <w:szCs w:val="20"/>
        </w:rPr>
        <w:t xml:space="preserve">To harness the Nigeria Electoral Process with the power of </w:t>
      </w:r>
      <w:r w:rsidR="00384EC9" w:rsidRPr="00A85BD5">
        <w:rPr>
          <w:rFonts w:ascii="Times New Roman" w:hAnsi="Times New Roman"/>
          <w:sz w:val="20"/>
          <w:szCs w:val="20"/>
        </w:rPr>
        <w:t>Blockchain</w:t>
      </w:r>
      <w:r w:rsidRPr="00A85BD5">
        <w:rPr>
          <w:rFonts w:ascii="Times New Roman" w:hAnsi="Times New Roman"/>
          <w:sz w:val="20"/>
          <w:szCs w:val="20"/>
        </w:rPr>
        <w:t xml:space="preserve"> using hash validation.</w:t>
      </w:r>
    </w:p>
    <w:p w14:paraId="6EA27F6F" w14:textId="77777777" w:rsidR="005C4FB8" w:rsidRPr="00A85BD5" w:rsidRDefault="005C4FB8" w:rsidP="00F00475">
      <w:pPr>
        <w:pStyle w:val="ListParagraph"/>
        <w:numPr>
          <w:ilvl w:val="0"/>
          <w:numId w:val="5"/>
        </w:numPr>
        <w:spacing w:line="360" w:lineRule="auto"/>
        <w:jc w:val="both"/>
        <w:rPr>
          <w:rFonts w:ascii="Times New Roman" w:hAnsi="Times New Roman"/>
          <w:sz w:val="20"/>
          <w:szCs w:val="20"/>
        </w:rPr>
      </w:pPr>
      <w:r w:rsidRPr="00A85BD5">
        <w:rPr>
          <w:rFonts w:ascii="Times New Roman" w:hAnsi="Times New Roman"/>
          <w:sz w:val="20"/>
          <w:szCs w:val="20"/>
        </w:rPr>
        <w:t xml:space="preserve">To build a decentralize, distributed ledgers, </w:t>
      </w:r>
      <w:r w:rsidR="00384EC9" w:rsidRPr="00A85BD5">
        <w:rPr>
          <w:rFonts w:ascii="Times New Roman" w:hAnsi="Times New Roman"/>
          <w:sz w:val="20"/>
          <w:szCs w:val="20"/>
        </w:rPr>
        <w:t>Blockchain</w:t>
      </w:r>
      <w:r w:rsidRPr="00A85BD5">
        <w:rPr>
          <w:rFonts w:ascii="Times New Roman" w:hAnsi="Times New Roman"/>
          <w:sz w:val="20"/>
          <w:szCs w:val="20"/>
        </w:rPr>
        <w:t>-based electoral system.</w:t>
      </w:r>
    </w:p>
    <w:p w14:paraId="6AFFAB86" w14:textId="77777777" w:rsidR="00FA40F4" w:rsidRPr="00A85BD5" w:rsidRDefault="00FA40F4" w:rsidP="00DE0822">
      <w:pPr>
        <w:pStyle w:val="ListParagraph"/>
        <w:numPr>
          <w:ilvl w:val="0"/>
          <w:numId w:val="5"/>
        </w:numPr>
        <w:spacing w:line="360" w:lineRule="auto"/>
        <w:jc w:val="both"/>
        <w:rPr>
          <w:rFonts w:ascii="Times New Roman" w:hAnsi="Times New Roman"/>
          <w:sz w:val="20"/>
          <w:szCs w:val="20"/>
        </w:rPr>
      </w:pPr>
      <w:r w:rsidRPr="00A85BD5">
        <w:rPr>
          <w:rFonts w:ascii="Times New Roman" w:hAnsi="Times New Roman"/>
          <w:sz w:val="20"/>
          <w:szCs w:val="20"/>
        </w:rPr>
        <w:t xml:space="preserve">Blockchain is predicted to become like TCP/IP and PKI – the technologies we use </w:t>
      </w:r>
      <w:r w:rsidR="00347BE3" w:rsidRPr="00A85BD5">
        <w:rPr>
          <w:rFonts w:ascii="Times New Roman" w:hAnsi="Times New Roman"/>
          <w:sz w:val="20"/>
          <w:szCs w:val="20"/>
        </w:rPr>
        <w:t>every day</w:t>
      </w:r>
      <w:r w:rsidRPr="00A85BD5">
        <w:rPr>
          <w:rFonts w:ascii="Times New Roman" w:hAnsi="Times New Roman"/>
          <w:sz w:val="20"/>
          <w:szCs w:val="20"/>
        </w:rPr>
        <w:t xml:space="preserve"> when we use the Internet</w:t>
      </w:r>
      <w:r w:rsidR="002B0399" w:rsidRPr="00A85BD5">
        <w:rPr>
          <w:rFonts w:ascii="Times New Roman" w:hAnsi="Times New Roman"/>
          <w:sz w:val="20"/>
          <w:szCs w:val="20"/>
        </w:rPr>
        <w:t xml:space="preserve"> (David Snyder, 2017)</w:t>
      </w:r>
    </w:p>
    <w:p w14:paraId="6D642A97" w14:textId="41485D91" w:rsidR="002B0399" w:rsidRDefault="002B0399">
      <w:pPr>
        <w:pStyle w:val="ListParagraph"/>
        <w:numPr>
          <w:ilvl w:val="0"/>
          <w:numId w:val="5"/>
        </w:numPr>
        <w:spacing w:line="360" w:lineRule="auto"/>
        <w:jc w:val="both"/>
        <w:rPr>
          <w:ins w:id="209" w:author="Eniola" w:date="2018-08-09T15:02:00Z"/>
          <w:rFonts w:ascii="Times New Roman" w:hAnsi="Times New Roman"/>
          <w:sz w:val="20"/>
          <w:szCs w:val="20"/>
        </w:rPr>
      </w:pPr>
      <w:r w:rsidRPr="00A85BD5">
        <w:rPr>
          <w:rFonts w:ascii="Times New Roman" w:hAnsi="Times New Roman"/>
          <w:sz w:val="20"/>
          <w:szCs w:val="20"/>
        </w:rPr>
        <w:t>Hundreds of companies are experimenting with Blockchain</w:t>
      </w:r>
      <w:r w:rsidR="00224094" w:rsidRPr="00A85BD5">
        <w:rPr>
          <w:rFonts w:ascii="Times New Roman" w:hAnsi="Times New Roman"/>
          <w:sz w:val="20"/>
          <w:szCs w:val="20"/>
        </w:rPr>
        <w:t xml:space="preserve"> to enhance the overall business process and securities.</w:t>
      </w:r>
    </w:p>
    <w:p w14:paraId="42F35B62" w14:textId="77777777" w:rsidR="0044120E" w:rsidRDefault="0044120E">
      <w:pPr>
        <w:pStyle w:val="ListParagraph"/>
        <w:spacing w:line="360" w:lineRule="auto"/>
        <w:jc w:val="both"/>
        <w:rPr>
          <w:ins w:id="210" w:author="Eniola" w:date="2018-08-09T15:02:00Z"/>
          <w:rFonts w:ascii="Times New Roman" w:hAnsi="Times New Roman"/>
          <w:sz w:val="20"/>
          <w:szCs w:val="20"/>
        </w:rPr>
        <w:pPrChange w:id="211" w:author="Eniola" w:date="2018-08-09T15:02:00Z">
          <w:pPr>
            <w:pStyle w:val="ListParagraph"/>
            <w:numPr>
              <w:numId w:val="5"/>
            </w:numPr>
            <w:spacing w:line="360" w:lineRule="auto"/>
            <w:ind w:hanging="360"/>
            <w:jc w:val="both"/>
          </w:pPr>
        </w:pPrChange>
      </w:pPr>
    </w:p>
    <w:p w14:paraId="6BF2F3C3" w14:textId="3E84EDF8" w:rsidR="0044120E" w:rsidRPr="00A85BD5" w:rsidRDefault="0044120E">
      <w:pPr>
        <w:pStyle w:val="ListParagraph"/>
        <w:spacing w:line="360" w:lineRule="auto"/>
        <w:jc w:val="both"/>
        <w:rPr>
          <w:rFonts w:ascii="Times New Roman" w:hAnsi="Times New Roman"/>
          <w:sz w:val="20"/>
          <w:szCs w:val="20"/>
        </w:rPr>
        <w:pPrChange w:id="212" w:author="Eniola" w:date="2018-08-09T15:02:00Z">
          <w:pPr>
            <w:pStyle w:val="ListParagraph"/>
            <w:numPr>
              <w:numId w:val="5"/>
            </w:numPr>
            <w:spacing w:line="360" w:lineRule="auto"/>
            <w:ind w:hanging="360"/>
            <w:jc w:val="both"/>
          </w:pPr>
        </w:pPrChange>
      </w:pPr>
      <w:ins w:id="213" w:author="Eniola" w:date="2018-08-09T15:02:00Z">
        <w:r w:rsidRPr="0044120E">
          <w:rPr>
            <w:rFonts w:ascii="Times New Roman" w:hAnsi="Times New Roman"/>
            <w:sz w:val="20"/>
            <w:szCs w:val="20"/>
          </w:rPr>
          <w:t>Blockchain can be utilized in many different fields as a solution to the problems that a standard database might have. One such problem can be seen in voting. Recently, it was revealed that a major U.S. voting machine manufacturer had installed remote access software on some systems. This software allowed for the alteration of votes when counting the total. Instances like this create a lack of trust in America's voting system, as seen in a recent poll: "Exclusive poll: Majority expects foreign meddling in midterms". This poll suggests that only about a quarter of Americans feel confident that their vote is being counted. Blockchain would solve this issue by providing a distributed ledger that would ensure your vote is counted since the ledger you own is the same as the one counting the total</w:t>
        </w:r>
      </w:ins>
      <w:ins w:id="214" w:author="Eniola" w:date="2018-08-10T10:08:00Z">
        <w:r w:rsidR="002E36BC">
          <w:rPr>
            <w:rFonts w:ascii="Times New Roman" w:hAnsi="Times New Roman"/>
            <w:sz w:val="20"/>
            <w:szCs w:val="20"/>
          </w:rPr>
          <w:t xml:space="preserve"> (Linux FoundationX, 2018)</w:t>
        </w:r>
      </w:ins>
      <w:ins w:id="215" w:author="Eniola" w:date="2018-08-09T15:02:00Z">
        <w:r w:rsidRPr="0044120E">
          <w:rPr>
            <w:rFonts w:ascii="Times New Roman" w:hAnsi="Times New Roman"/>
            <w:sz w:val="20"/>
            <w:szCs w:val="20"/>
          </w:rPr>
          <w:t>.</w:t>
        </w:r>
      </w:ins>
    </w:p>
    <w:p w14:paraId="36C2C6E3" w14:textId="2B1DDF75" w:rsidR="00BB1799" w:rsidRPr="00A85BD5" w:rsidRDefault="00CC69E5">
      <w:pPr>
        <w:spacing w:line="360" w:lineRule="auto"/>
        <w:ind w:left="720"/>
        <w:jc w:val="both"/>
        <w:rPr>
          <w:rFonts w:ascii="Times New Roman" w:hAnsi="Times New Roman"/>
          <w:sz w:val="20"/>
          <w:szCs w:val="20"/>
        </w:rPr>
        <w:pPrChange w:id="216" w:author="Eniola" w:date="2018-08-08T18:20:00Z">
          <w:pPr>
            <w:spacing w:line="360" w:lineRule="auto"/>
            <w:jc w:val="both"/>
          </w:pPr>
        </w:pPrChange>
      </w:pPr>
      <w:r w:rsidRPr="00A85BD5">
        <w:rPr>
          <w:rFonts w:ascii="Times New Roman" w:hAnsi="Times New Roman"/>
          <w:b/>
          <w:sz w:val="20"/>
          <w:szCs w:val="20"/>
        </w:rPr>
        <w:lastRenderedPageBreak/>
        <w:t>ORIGINALITY/VALUE</w:t>
      </w:r>
      <w:r w:rsidR="00BB1799" w:rsidRPr="00A85BD5">
        <w:rPr>
          <w:rFonts w:ascii="Times New Roman" w:hAnsi="Times New Roman"/>
          <w:sz w:val="20"/>
          <w:szCs w:val="20"/>
        </w:rPr>
        <w:t xml:space="preserve">: </w:t>
      </w:r>
    </w:p>
    <w:p w14:paraId="6954B8D2" w14:textId="77777777" w:rsidR="00BB1799" w:rsidRPr="00A85BD5" w:rsidRDefault="00BB1799">
      <w:pPr>
        <w:spacing w:line="360" w:lineRule="auto"/>
        <w:ind w:left="720"/>
        <w:jc w:val="both"/>
        <w:rPr>
          <w:rFonts w:ascii="Times New Roman" w:hAnsi="Times New Roman"/>
          <w:sz w:val="20"/>
          <w:szCs w:val="20"/>
        </w:rPr>
        <w:pPrChange w:id="217" w:author="Eniola" w:date="2018-08-08T18:20:00Z">
          <w:pPr>
            <w:spacing w:line="360" w:lineRule="auto"/>
            <w:jc w:val="both"/>
          </w:pPr>
        </w:pPrChange>
      </w:pPr>
      <w:r w:rsidRPr="00A85BD5">
        <w:rPr>
          <w:rFonts w:ascii="Times New Roman" w:hAnsi="Times New Roman"/>
          <w:sz w:val="20"/>
          <w:szCs w:val="20"/>
        </w:rPr>
        <w:t xml:space="preserve">To the best of my knowledge, this is the first work that </w:t>
      </w:r>
      <w:r w:rsidR="00A86ECB" w:rsidRPr="00A85BD5">
        <w:rPr>
          <w:rFonts w:ascii="Times New Roman" w:hAnsi="Times New Roman"/>
          <w:sz w:val="20"/>
          <w:szCs w:val="20"/>
        </w:rPr>
        <w:t xml:space="preserve">proposes for the </w:t>
      </w:r>
      <w:r w:rsidRPr="00A85BD5">
        <w:rPr>
          <w:rFonts w:ascii="Times New Roman" w:hAnsi="Times New Roman"/>
          <w:sz w:val="20"/>
          <w:szCs w:val="20"/>
        </w:rPr>
        <w:t>integrat</w:t>
      </w:r>
      <w:r w:rsidR="00A86ECB" w:rsidRPr="00A85BD5">
        <w:rPr>
          <w:rFonts w:ascii="Times New Roman" w:hAnsi="Times New Roman"/>
          <w:sz w:val="20"/>
          <w:szCs w:val="20"/>
        </w:rPr>
        <w:t>ion of</w:t>
      </w:r>
      <w:r w:rsidRPr="00A85BD5">
        <w:rPr>
          <w:rFonts w:ascii="Times New Roman" w:hAnsi="Times New Roman"/>
          <w:sz w:val="20"/>
          <w:szCs w:val="20"/>
        </w:rPr>
        <w:t xml:space="preserve"> </w:t>
      </w:r>
      <w:r w:rsidR="00954140" w:rsidRPr="00A85BD5">
        <w:rPr>
          <w:rFonts w:ascii="Times New Roman" w:hAnsi="Times New Roman"/>
          <w:sz w:val="20"/>
          <w:szCs w:val="20"/>
        </w:rPr>
        <w:t>Blockchain and IO</w:t>
      </w:r>
      <w:r w:rsidRPr="00A85BD5">
        <w:rPr>
          <w:rFonts w:ascii="Times New Roman" w:hAnsi="Times New Roman"/>
          <w:sz w:val="20"/>
          <w:szCs w:val="20"/>
        </w:rPr>
        <w:t>T technology</w:t>
      </w:r>
      <w:r w:rsidR="00D027AC" w:rsidRPr="00A85BD5">
        <w:rPr>
          <w:rFonts w:ascii="Times New Roman" w:hAnsi="Times New Roman"/>
          <w:sz w:val="20"/>
          <w:szCs w:val="20"/>
        </w:rPr>
        <w:t xml:space="preserve"> into the Electoral System</w:t>
      </w:r>
      <w:r w:rsidR="00A86ECB" w:rsidRPr="00A85BD5">
        <w:rPr>
          <w:rFonts w:ascii="Times New Roman" w:hAnsi="Times New Roman"/>
          <w:sz w:val="20"/>
          <w:szCs w:val="20"/>
        </w:rPr>
        <w:t xml:space="preserve"> in Nigeria</w:t>
      </w:r>
      <w:r w:rsidR="00D027AC" w:rsidRPr="00A85BD5">
        <w:rPr>
          <w:rFonts w:ascii="Times New Roman" w:hAnsi="Times New Roman"/>
          <w:sz w:val="20"/>
          <w:szCs w:val="20"/>
        </w:rPr>
        <w:t>.</w:t>
      </w:r>
    </w:p>
    <w:p w14:paraId="72433FA1" w14:textId="77777777" w:rsidR="00375A77" w:rsidRPr="00A85BD5" w:rsidRDefault="00F55FEA">
      <w:pPr>
        <w:spacing w:line="360" w:lineRule="auto"/>
        <w:ind w:left="720"/>
        <w:jc w:val="both"/>
        <w:rPr>
          <w:rFonts w:ascii="Times New Roman" w:hAnsi="Times New Roman"/>
          <w:sz w:val="20"/>
          <w:szCs w:val="20"/>
        </w:rPr>
        <w:pPrChange w:id="218" w:author="Eniola" w:date="2018-08-08T18:20:00Z">
          <w:pPr>
            <w:spacing w:line="360" w:lineRule="auto"/>
            <w:jc w:val="both"/>
          </w:pPr>
        </w:pPrChange>
      </w:pPr>
      <w:r w:rsidRPr="00A85BD5">
        <w:rPr>
          <w:rFonts w:ascii="Times New Roman" w:hAnsi="Times New Roman"/>
          <w:b/>
          <w:sz w:val="20"/>
          <w:szCs w:val="20"/>
        </w:rPr>
        <w:t>PAPER TYPE</w:t>
      </w:r>
      <w:r w:rsidR="00375A77" w:rsidRPr="00A85BD5">
        <w:rPr>
          <w:rFonts w:ascii="Times New Roman" w:hAnsi="Times New Roman"/>
          <w:b/>
          <w:sz w:val="20"/>
          <w:szCs w:val="20"/>
        </w:rPr>
        <w:t>:</w:t>
      </w:r>
      <w:r w:rsidR="00375A77" w:rsidRPr="00A85BD5">
        <w:rPr>
          <w:rFonts w:ascii="Times New Roman" w:hAnsi="Times New Roman"/>
          <w:sz w:val="20"/>
          <w:szCs w:val="20"/>
        </w:rPr>
        <w:t xml:space="preserve"> Conceptual Paper</w:t>
      </w:r>
    </w:p>
    <w:p w14:paraId="18ED008C" w14:textId="77777777" w:rsidR="00E57282" w:rsidRPr="00A85BD5" w:rsidRDefault="00FF799C">
      <w:pPr>
        <w:spacing w:line="360" w:lineRule="auto"/>
        <w:ind w:left="720"/>
        <w:jc w:val="both"/>
        <w:rPr>
          <w:rFonts w:ascii="Times New Roman" w:hAnsi="Times New Roman"/>
          <w:b/>
          <w:sz w:val="20"/>
          <w:szCs w:val="20"/>
        </w:rPr>
        <w:pPrChange w:id="219" w:author="Eniola" w:date="2018-08-08T18:20:00Z">
          <w:pPr>
            <w:spacing w:line="360" w:lineRule="auto"/>
            <w:jc w:val="both"/>
          </w:pPr>
        </w:pPrChange>
      </w:pPr>
      <w:r w:rsidRPr="00A85BD5">
        <w:rPr>
          <w:rFonts w:ascii="Times New Roman" w:hAnsi="Times New Roman"/>
          <w:b/>
          <w:sz w:val="20"/>
          <w:szCs w:val="20"/>
        </w:rPr>
        <w:t>CONTRIBUTION OF PAPER</w:t>
      </w:r>
    </w:p>
    <w:p w14:paraId="573AB47A" w14:textId="35D566CA" w:rsidR="00BA28C5" w:rsidRPr="00A85BD5" w:rsidRDefault="00505E0B">
      <w:pPr>
        <w:spacing w:line="360" w:lineRule="auto"/>
        <w:ind w:left="720"/>
        <w:jc w:val="both"/>
        <w:rPr>
          <w:rFonts w:ascii="Times New Roman" w:hAnsi="Times New Roman"/>
          <w:sz w:val="20"/>
          <w:szCs w:val="20"/>
        </w:rPr>
        <w:pPrChange w:id="220" w:author="Eniola" w:date="2018-08-08T18:20:00Z">
          <w:pPr>
            <w:spacing w:line="360" w:lineRule="auto"/>
            <w:jc w:val="both"/>
          </w:pPr>
        </w:pPrChange>
      </w:pPr>
      <w:r w:rsidRPr="00A85BD5">
        <w:rPr>
          <w:rFonts w:ascii="Times New Roman" w:hAnsi="Times New Roman"/>
          <w:sz w:val="20"/>
          <w:szCs w:val="20"/>
        </w:rPr>
        <w:t>T</w:t>
      </w:r>
      <w:r w:rsidR="00DF0ECD" w:rsidRPr="00A85BD5">
        <w:rPr>
          <w:rFonts w:ascii="Times New Roman" w:hAnsi="Times New Roman"/>
          <w:sz w:val="20"/>
          <w:szCs w:val="20"/>
        </w:rPr>
        <w:t>his paper</w:t>
      </w:r>
      <w:r w:rsidRPr="00A85BD5">
        <w:rPr>
          <w:rFonts w:ascii="Times New Roman" w:hAnsi="Times New Roman"/>
          <w:sz w:val="20"/>
          <w:szCs w:val="20"/>
        </w:rPr>
        <w:t xml:space="preserve"> aimed</w:t>
      </w:r>
      <w:r w:rsidR="00DF0ECD" w:rsidRPr="00A85BD5">
        <w:rPr>
          <w:rFonts w:ascii="Times New Roman" w:hAnsi="Times New Roman"/>
          <w:sz w:val="20"/>
          <w:szCs w:val="20"/>
        </w:rPr>
        <w:t xml:space="preserve"> to </w:t>
      </w:r>
      <w:r w:rsidR="001E62F4" w:rsidRPr="00A85BD5">
        <w:rPr>
          <w:rFonts w:ascii="Times New Roman" w:hAnsi="Times New Roman"/>
          <w:sz w:val="20"/>
          <w:szCs w:val="20"/>
        </w:rPr>
        <w:t xml:space="preserve">optimize the existing Nigeria Electoral System to a </w:t>
      </w:r>
      <w:ins w:id="221" w:author="Eniola" w:date="2018-08-10T10:22:00Z">
        <w:r w:rsidR="000D2E5C">
          <w:rPr>
            <w:rFonts w:ascii="Times New Roman" w:hAnsi="Times New Roman"/>
            <w:sz w:val="20"/>
            <w:szCs w:val="20"/>
          </w:rPr>
          <w:t>b</w:t>
        </w:r>
      </w:ins>
      <w:del w:id="222" w:author="Eniola" w:date="2018-08-10T10:22:00Z">
        <w:r w:rsidR="001E62F4" w:rsidRPr="00A85BD5" w:rsidDel="000D2E5C">
          <w:rPr>
            <w:rFonts w:ascii="Times New Roman" w:hAnsi="Times New Roman"/>
            <w:sz w:val="20"/>
            <w:szCs w:val="20"/>
          </w:rPr>
          <w:delText>B</w:delText>
        </w:r>
      </w:del>
      <w:r w:rsidR="001E62F4" w:rsidRPr="00A85BD5">
        <w:rPr>
          <w:rFonts w:ascii="Times New Roman" w:hAnsi="Times New Roman"/>
          <w:sz w:val="20"/>
          <w:szCs w:val="20"/>
        </w:rPr>
        <w:t>lockchain-based Electoral S</w:t>
      </w:r>
      <w:r w:rsidR="00DF0ECD" w:rsidRPr="00A85BD5">
        <w:rPr>
          <w:rFonts w:ascii="Times New Roman" w:hAnsi="Times New Roman"/>
          <w:sz w:val="20"/>
          <w:szCs w:val="20"/>
        </w:rPr>
        <w:t xml:space="preserve">ystem </w:t>
      </w:r>
      <w:r w:rsidR="00597DF0" w:rsidRPr="00A85BD5">
        <w:rPr>
          <w:rFonts w:ascii="Times New Roman" w:hAnsi="Times New Roman"/>
          <w:sz w:val="20"/>
          <w:szCs w:val="20"/>
        </w:rPr>
        <w:t>which</w:t>
      </w:r>
      <w:r w:rsidR="00213E00" w:rsidRPr="00A85BD5">
        <w:rPr>
          <w:rFonts w:ascii="Times New Roman" w:hAnsi="Times New Roman"/>
          <w:sz w:val="20"/>
          <w:szCs w:val="20"/>
        </w:rPr>
        <w:t xml:space="preserve"> </w:t>
      </w:r>
      <w:r w:rsidR="005B1AA7" w:rsidRPr="00A85BD5">
        <w:rPr>
          <w:rFonts w:ascii="Times New Roman" w:hAnsi="Times New Roman"/>
          <w:sz w:val="20"/>
          <w:szCs w:val="20"/>
        </w:rPr>
        <w:t>was achieved</w:t>
      </w:r>
      <w:r w:rsidR="00445418" w:rsidRPr="00A85BD5">
        <w:rPr>
          <w:rFonts w:ascii="Times New Roman" w:hAnsi="Times New Roman"/>
          <w:sz w:val="20"/>
          <w:szCs w:val="20"/>
        </w:rPr>
        <w:t xml:space="preserve"> using </w:t>
      </w:r>
      <w:r w:rsidR="00DF0ECD" w:rsidRPr="00A85BD5">
        <w:rPr>
          <w:rFonts w:ascii="Times New Roman" w:hAnsi="Times New Roman"/>
          <w:sz w:val="20"/>
          <w:szCs w:val="20"/>
        </w:rPr>
        <w:t>a set of state transition rules to a method for creating blocks for all contesting parties in Nigeria</w:t>
      </w:r>
      <w:r w:rsidR="00FD046C" w:rsidRPr="00A85BD5">
        <w:rPr>
          <w:rFonts w:ascii="Times New Roman" w:hAnsi="Times New Roman"/>
          <w:sz w:val="20"/>
          <w:szCs w:val="20"/>
        </w:rPr>
        <w:t xml:space="preserve">. </w:t>
      </w:r>
      <w:r w:rsidR="00FB7E35" w:rsidRPr="00A85BD5">
        <w:rPr>
          <w:rFonts w:ascii="Times New Roman" w:hAnsi="Times New Roman"/>
          <w:sz w:val="20"/>
          <w:szCs w:val="20"/>
        </w:rPr>
        <w:t xml:space="preserve">A framework was developed and employed at the conceptual stage, before the development of the </w:t>
      </w:r>
      <w:ins w:id="223" w:author="Eniola" w:date="2018-08-10T10:22:00Z">
        <w:r w:rsidR="000D2E5C">
          <w:rPr>
            <w:rFonts w:ascii="Times New Roman" w:hAnsi="Times New Roman"/>
            <w:sz w:val="20"/>
            <w:szCs w:val="20"/>
          </w:rPr>
          <w:t>b</w:t>
        </w:r>
      </w:ins>
      <w:del w:id="224" w:author="Eniola" w:date="2018-08-10T10:22:00Z">
        <w:r w:rsidR="00E770A1" w:rsidRPr="00A85BD5" w:rsidDel="000D2E5C">
          <w:rPr>
            <w:rFonts w:ascii="Times New Roman" w:hAnsi="Times New Roman"/>
            <w:sz w:val="20"/>
            <w:szCs w:val="20"/>
          </w:rPr>
          <w:delText>B</w:delText>
        </w:r>
      </w:del>
      <w:r w:rsidR="00E770A1" w:rsidRPr="00A85BD5">
        <w:rPr>
          <w:rFonts w:ascii="Times New Roman" w:hAnsi="Times New Roman"/>
          <w:sz w:val="20"/>
          <w:szCs w:val="20"/>
        </w:rPr>
        <w:t>lockchain</w:t>
      </w:r>
      <w:r w:rsidR="00343134" w:rsidRPr="00A85BD5">
        <w:rPr>
          <w:rFonts w:ascii="Times New Roman" w:hAnsi="Times New Roman"/>
          <w:sz w:val="20"/>
          <w:szCs w:val="20"/>
        </w:rPr>
        <w:t>-based</w:t>
      </w:r>
      <w:ins w:id="225" w:author="Eniola" w:date="2018-08-10T10:22:00Z">
        <w:r w:rsidR="000D2E5C">
          <w:rPr>
            <w:rFonts w:ascii="Times New Roman" w:hAnsi="Times New Roman"/>
            <w:sz w:val="20"/>
            <w:szCs w:val="20"/>
          </w:rPr>
          <w:t xml:space="preserve"> solution</w:t>
        </w:r>
      </w:ins>
      <w:r w:rsidR="00E770A1" w:rsidRPr="00A85BD5">
        <w:rPr>
          <w:rFonts w:ascii="Times New Roman" w:hAnsi="Times New Roman"/>
          <w:sz w:val="20"/>
          <w:szCs w:val="20"/>
        </w:rPr>
        <w:t xml:space="preserve">, </w:t>
      </w:r>
      <w:r w:rsidR="00343134" w:rsidRPr="00A85BD5">
        <w:rPr>
          <w:rFonts w:ascii="Times New Roman" w:hAnsi="Times New Roman"/>
          <w:sz w:val="20"/>
          <w:szCs w:val="20"/>
        </w:rPr>
        <w:t>electoral system</w:t>
      </w:r>
      <w:r w:rsidR="00FB7E35" w:rsidRPr="00A85BD5">
        <w:rPr>
          <w:rFonts w:ascii="Times New Roman" w:hAnsi="Times New Roman"/>
          <w:sz w:val="20"/>
          <w:szCs w:val="20"/>
        </w:rPr>
        <w:t xml:space="preserve"> basically on sets of rules that provides the basics that ask for specifics relating to the structure of the </w:t>
      </w:r>
      <w:ins w:id="226" w:author="Eniola" w:date="2018-08-10T10:23:00Z">
        <w:r w:rsidR="000D2E5C">
          <w:rPr>
            <w:rFonts w:ascii="Times New Roman" w:hAnsi="Times New Roman"/>
            <w:sz w:val="20"/>
            <w:szCs w:val="20"/>
          </w:rPr>
          <w:t>b</w:t>
        </w:r>
      </w:ins>
      <w:del w:id="227" w:author="Eniola" w:date="2018-08-10T10:23:00Z">
        <w:r w:rsidR="00E770A1" w:rsidRPr="00A85BD5" w:rsidDel="000D2E5C">
          <w:rPr>
            <w:rFonts w:ascii="Times New Roman" w:hAnsi="Times New Roman"/>
            <w:sz w:val="20"/>
            <w:szCs w:val="20"/>
          </w:rPr>
          <w:delText>B</w:delText>
        </w:r>
      </w:del>
      <w:r w:rsidR="00E770A1" w:rsidRPr="00A85BD5">
        <w:rPr>
          <w:rFonts w:ascii="Times New Roman" w:hAnsi="Times New Roman"/>
          <w:sz w:val="20"/>
          <w:szCs w:val="20"/>
        </w:rPr>
        <w:t>lockchain</w:t>
      </w:r>
      <w:r w:rsidR="00FB7E35" w:rsidRPr="00A85BD5">
        <w:rPr>
          <w:rFonts w:ascii="Times New Roman" w:hAnsi="Times New Roman"/>
          <w:sz w:val="20"/>
          <w:szCs w:val="20"/>
        </w:rPr>
        <w:t xml:space="preserve"> network dynamics to be implemented. </w:t>
      </w:r>
      <w:r w:rsidR="00BB1799" w:rsidRPr="00A85BD5">
        <w:rPr>
          <w:rFonts w:ascii="Times New Roman" w:hAnsi="Times New Roman"/>
          <w:sz w:val="20"/>
          <w:szCs w:val="20"/>
        </w:rPr>
        <w:t xml:space="preserve">The </w:t>
      </w:r>
      <w:r w:rsidR="00EC25D2" w:rsidRPr="00A85BD5">
        <w:rPr>
          <w:rFonts w:ascii="Times New Roman" w:hAnsi="Times New Roman"/>
          <w:sz w:val="20"/>
          <w:szCs w:val="20"/>
        </w:rPr>
        <w:t xml:space="preserve">optimized </w:t>
      </w:r>
      <w:ins w:id="228" w:author="Eniola" w:date="2018-08-10T10:23:00Z">
        <w:r w:rsidR="000D2E5C">
          <w:rPr>
            <w:rFonts w:ascii="Times New Roman" w:hAnsi="Times New Roman"/>
            <w:sz w:val="20"/>
            <w:szCs w:val="20"/>
          </w:rPr>
          <w:t>b</w:t>
        </w:r>
      </w:ins>
      <w:del w:id="229" w:author="Eniola" w:date="2018-08-10T10:23:00Z">
        <w:r w:rsidR="00E770A1" w:rsidRPr="00A85BD5" w:rsidDel="000D2E5C">
          <w:rPr>
            <w:rFonts w:ascii="Times New Roman" w:hAnsi="Times New Roman"/>
            <w:sz w:val="20"/>
            <w:szCs w:val="20"/>
          </w:rPr>
          <w:delText>B</w:delText>
        </w:r>
      </w:del>
      <w:r w:rsidR="00E770A1" w:rsidRPr="00A85BD5">
        <w:rPr>
          <w:rFonts w:ascii="Times New Roman" w:hAnsi="Times New Roman"/>
          <w:sz w:val="20"/>
          <w:szCs w:val="20"/>
        </w:rPr>
        <w:t>lockchain</w:t>
      </w:r>
      <w:r w:rsidR="00EC25D2" w:rsidRPr="00A85BD5">
        <w:rPr>
          <w:rFonts w:ascii="Times New Roman" w:hAnsi="Times New Roman"/>
          <w:sz w:val="20"/>
          <w:szCs w:val="20"/>
        </w:rPr>
        <w:t xml:space="preserve">-based electoral </w:t>
      </w:r>
      <w:r w:rsidR="008D0748" w:rsidRPr="00A85BD5">
        <w:rPr>
          <w:rFonts w:ascii="Times New Roman" w:hAnsi="Times New Roman"/>
          <w:sz w:val="20"/>
          <w:szCs w:val="20"/>
        </w:rPr>
        <w:t>system provides a mechanism for checking the voter’s accreditations, validity of election, and the full chain election monitoring systems</w:t>
      </w:r>
      <w:r w:rsidR="009F5E35" w:rsidRPr="00A85BD5">
        <w:rPr>
          <w:rFonts w:ascii="Times New Roman" w:hAnsi="Times New Roman"/>
          <w:sz w:val="20"/>
          <w:szCs w:val="20"/>
        </w:rPr>
        <w:t xml:space="preserve"> which was achieved by</w:t>
      </w:r>
      <w:r w:rsidR="00BB1799" w:rsidRPr="00A85BD5">
        <w:rPr>
          <w:rFonts w:ascii="Times New Roman" w:hAnsi="Times New Roman"/>
          <w:sz w:val="20"/>
          <w:szCs w:val="20"/>
        </w:rPr>
        <w:t xml:space="preserve"> modeling, model an</w:t>
      </w:r>
      <w:r w:rsidR="00B12F73" w:rsidRPr="00A85BD5">
        <w:rPr>
          <w:rFonts w:ascii="Times New Roman" w:hAnsi="Times New Roman"/>
          <w:sz w:val="20"/>
          <w:szCs w:val="20"/>
        </w:rPr>
        <w:t>alysis and architecture design</w:t>
      </w:r>
      <w:r w:rsidR="001D59F4" w:rsidRPr="00A85BD5">
        <w:rPr>
          <w:rFonts w:ascii="Times New Roman" w:hAnsi="Times New Roman"/>
          <w:sz w:val="20"/>
          <w:szCs w:val="20"/>
        </w:rPr>
        <w:t xml:space="preserve">s </w:t>
      </w:r>
      <w:r w:rsidR="00C8393E" w:rsidRPr="00A85BD5">
        <w:rPr>
          <w:rFonts w:ascii="Times New Roman" w:hAnsi="Times New Roman"/>
          <w:sz w:val="20"/>
          <w:szCs w:val="20"/>
        </w:rPr>
        <w:t>on</w:t>
      </w:r>
      <w:r w:rsidR="00CC2B92" w:rsidRPr="00A85BD5">
        <w:rPr>
          <w:rFonts w:ascii="Times New Roman" w:hAnsi="Times New Roman"/>
          <w:sz w:val="20"/>
          <w:szCs w:val="20"/>
        </w:rPr>
        <w:t xml:space="preserve"> the</w:t>
      </w:r>
      <w:r w:rsidR="00C8393E" w:rsidRPr="00A85BD5">
        <w:rPr>
          <w:rFonts w:ascii="Times New Roman" w:hAnsi="Times New Roman"/>
          <w:sz w:val="20"/>
          <w:szCs w:val="20"/>
        </w:rPr>
        <w:t xml:space="preserve"> </w:t>
      </w:r>
      <w:ins w:id="230" w:author="Eniola" w:date="2018-08-10T10:23:00Z">
        <w:r w:rsidR="000D2E5C">
          <w:rPr>
            <w:rFonts w:ascii="Times New Roman" w:hAnsi="Times New Roman"/>
            <w:sz w:val="20"/>
            <w:szCs w:val="20"/>
          </w:rPr>
          <w:t>b</w:t>
        </w:r>
      </w:ins>
      <w:del w:id="231" w:author="Eniola" w:date="2018-08-10T10:23:00Z">
        <w:r w:rsidR="00827C30" w:rsidRPr="00A85BD5" w:rsidDel="000D2E5C">
          <w:rPr>
            <w:rFonts w:ascii="Times New Roman" w:hAnsi="Times New Roman"/>
            <w:sz w:val="20"/>
            <w:szCs w:val="20"/>
          </w:rPr>
          <w:delText>B</w:delText>
        </w:r>
      </w:del>
      <w:r w:rsidR="00827C30" w:rsidRPr="00A85BD5">
        <w:rPr>
          <w:rFonts w:ascii="Times New Roman" w:hAnsi="Times New Roman"/>
          <w:sz w:val="20"/>
          <w:szCs w:val="20"/>
        </w:rPr>
        <w:t>lockchain</w:t>
      </w:r>
      <w:r w:rsidR="00832583" w:rsidRPr="00A85BD5">
        <w:rPr>
          <w:rFonts w:ascii="Times New Roman" w:hAnsi="Times New Roman"/>
          <w:sz w:val="20"/>
          <w:szCs w:val="20"/>
        </w:rPr>
        <w:t xml:space="preserve"> technology inter</w:t>
      </w:r>
      <w:r w:rsidR="00776C32" w:rsidRPr="00A85BD5">
        <w:rPr>
          <w:rFonts w:ascii="Times New Roman" w:hAnsi="Times New Roman"/>
          <w:sz w:val="20"/>
          <w:szCs w:val="20"/>
        </w:rPr>
        <w:t>preted int</w:t>
      </w:r>
      <w:r w:rsidR="005462C7" w:rsidRPr="00A85BD5">
        <w:rPr>
          <w:rFonts w:ascii="Times New Roman" w:hAnsi="Times New Roman"/>
          <w:sz w:val="20"/>
          <w:szCs w:val="20"/>
        </w:rPr>
        <w:t xml:space="preserve">o the election system. </w:t>
      </w:r>
    </w:p>
    <w:p w14:paraId="022AA050" w14:textId="77777777" w:rsidR="00ED1C5D" w:rsidRPr="00A85BD5" w:rsidRDefault="00ED1C5D" w:rsidP="00A85BD5">
      <w:pPr>
        <w:pStyle w:val="ListParagraph"/>
        <w:numPr>
          <w:ilvl w:val="0"/>
          <w:numId w:val="13"/>
        </w:numPr>
        <w:spacing w:line="360" w:lineRule="auto"/>
        <w:jc w:val="both"/>
        <w:rPr>
          <w:rFonts w:ascii="Times New Roman" w:hAnsi="Times New Roman"/>
          <w:b/>
          <w:sz w:val="20"/>
          <w:szCs w:val="20"/>
        </w:rPr>
      </w:pPr>
      <w:r w:rsidRPr="00A85BD5">
        <w:rPr>
          <w:rFonts w:ascii="Times New Roman" w:hAnsi="Times New Roman"/>
          <w:b/>
          <w:sz w:val="20"/>
          <w:szCs w:val="20"/>
        </w:rPr>
        <w:t>Understanding</w:t>
      </w:r>
      <w:r w:rsidR="005B0614" w:rsidRPr="00A85BD5">
        <w:rPr>
          <w:rFonts w:ascii="Times New Roman" w:hAnsi="Times New Roman"/>
          <w:b/>
          <w:sz w:val="20"/>
          <w:szCs w:val="20"/>
        </w:rPr>
        <w:t xml:space="preserve"> SHA-256 Hash.</w:t>
      </w:r>
    </w:p>
    <w:p w14:paraId="3854D76F" w14:textId="77777777" w:rsidR="005B0614" w:rsidRPr="00A85BD5" w:rsidRDefault="00547738">
      <w:pPr>
        <w:spacing w:line="360" w:lineRule="auto"/>
        <w:ind w:left="720"/>
        <w:jc w:val="both"/>
        <w:rPr>
          <w:rFonts w:ascii="Times New Roman" w:hAnsi="Times New Roman"/>
          <w:sz w:val="20"/>
          <w:szCs w:val="20"/>
        </w:rPr>
        <w:pPrChange w:id="232" w:author="Eniola" w:date="2018-08-08T18:20:00Z">
          <w:pPr>
            <w:spacing w:line="360" w:lineRule="auto"/>
            <w:jc w:val="both"/>
          </w:pPr>
        </w:pPrChange>
      </w:pPr>
      <w:r w:rsidRPr="00A85BD5">
        <w:rPr>
          <w:rFonts w:ascii="Times New Roman" w:hAnsi="Times New Roman"/>
          <w:sz w:val="20"/>
          <w:szCs w:val="20"/>
        </w:rPr>
        <w:t>A cryptographic hash (sometimes called ‘digest’) is a kind of ‘signature’ for a text or a data file. SHA-256 generates an almost-unique 256-bit</w:t>
      </w:r>
      <w:r w:rsidR="0009784A" w:rsidRPr="00A85BD5">
        <w:rPr>
          <w:rFonts w:ascii="Times New Roman" w:hAnsi="Times New Roman"/>
          <w:sz w:val="20"/>
          <w:szCs w:val="20"/>
        </w:rPr>
        <w:t xml:space="preserve"> (32-byte) signature for a text (Chris Veness, 2017)</w:t>
      </w:r>
      <w:r w:rsidR="001953A6" w:rsidRPr="00A85BD5">
        <w:rPr>
          <w:rFonts w:ascii="Times New Roman" w:hAnsi="Times New Roman"/>
          <w:sz w:val="20"/>
          <w:szCs w:val="20"/>
        </w:rPr>
        <w:t xml:space="preserve">. The algorithm behind SHA256 Hash was developed by NSA. SHA256 Hash is very secured </w:t>
      </w:r>
      <w:r w:rsidR="0098699E" w:rsidRPr="00A85BD5">
        <w:rPr>
          <w:rFonts w:ascii="Times New Roman" w:hAnsi="Times New Roman"/>
          <w:sz w:val="20"/>
          <w:szCs w:val="20"/>
        </w:rPr>
        <w:t>and a</w:t>
      </w:r>
      <w:r w:rsidR="008C5418" w:rsidRPr="00A85BD5">
        <w:rPr>
          <w:rFonts w:ascii="Times New Roman" w:hAnsi="Times New Roman"/>
          <w:sz w:val="20"/>
          <w:szCs w:val="20"/>
        </w:rPr>
        <w:t xml:space="preserve"> lot of application in the whole world</w:t>
      </w:r>
      <w:r w:rsidR="007D6DC1" w:rsidRPr="00A85BD5">
        <w:rPr>
          <w:rFonts w:ascii="Times New Roman" w:hAnsi="Times New Roman"/>
          <w:sz w:val="20"/>
          <w:szCs w:val="20"/>
        </w:rPr>
        <w:t xml:space="preserve"> use it to </w:t>
      </w:r>
      <w:r w:rsidR="00EC39A0" w:rsidRPr="00A85BD5">
        <w:rPr>
          <w:rFonts w:ascii="Times New Roman" w:hAnsi="Times New Roman"/>
          <w:sz w:val="20"/>
          <w:szCs w:val="20"/>
        </w:rPr>
        <w:t xml:space="preserve">store passwords, documents, and </w:t>
      </w:r>
      <w:r w:rsidR="00594C17" w:rsidRPr="00A85BD5">
        <w:rPr>
          <w:rFonts w:ascii="Times New Roman" w:hAnsi="Times New Roman"/>
          <w:sz w:val="20"/>
          <w:szCs w:val="20"/>
        </w:rPr>
        <w:t>in fact</w:t>
      </w:r>
      <w:r w:rsidR="00FB26E0" w:rsidRPr="00A85BD5">
        <w:rPr>
          <w:rFonts w:ascii="Times New Roman" w:hAnsi="Times New Roman"/>
          <w:sz w:val="20"/>
          <w:szCs w:val="20"/>
        </w:rPr>
        <w:t xml:space="preserve"> in</w:t>
      </w:r>
      <w:r w:rsidR="00594C17" w:rsidRPr="00A85BD5">
        <w:rPr>
          <w:rFonts w:ascii="Times New Roman" w:hAnsi="Times New Roman"/>
          <w:sz w:val="20"/>
          <w:szCs w:val="20"/>
        </w:rPr>
        <w:t xml:space="preserve"> </w:t>
      </w:r>
      <w:r w:rsidR="00C404AF" w:rsidRPr="00A85BD5">
        <w:rPr>
          <w:rFonts w:ascii="Times New Roman" w:hAnsi="Times New Roman"/>
          <w:sz w:val="20"/>
          <w:szCs w:val="20"/>
        </w:rPr>
        <w:t xml:space="preserve">blockchain </w:t>
      </w:r>
      <w:r w:rsidR="00082DDF" w:rsidRPr="00A85BD5">
        <w:rPr>
          <w:rFonts w:ascii="Times New Roman" w:hAnsi="Times New Roman"/>
          <w:sz w:val="20"/>
          <w:szCs w:val="20"/>
        </w:rPr>
        <w:t xml:space="preserve">is used as </w:t>
      </w:r>
      <w:r w:rsidR="00350B89" w:rsidRPr="00A85BD5">
        <w:rPr>
          <w:rFonts w:ascii="Times New Roman" w:hAnsi="Times New Roman"/>
          <w:sz w:val="20"/>
          <w:szCs w:val="20"/>
        </w:rPr>
        <w:t>one of the core things, core principals building blocks of blockchain.</w:t>
      </w:r>
    </w:p>
    <w:p w14:paraId="29D983E9" w14:textId="77777777" w:rsidR="00B46BC7" w:rsidRPr="00A85BD5" w:rsidRDefault="00B46BC7">
      <w:pPr>
        <w:spacing w:line="360" w:lineRule="auto"/>
        <w:ind w:left="720"/>
        <w:jc w:val="both"/>
        <w:rPr>
          <w:rFonts w:ascii="Times New Roman" w:hAnsi="Times New Roman"/>
          <w:sz w:val="20"/>
          <w:szCs w:val="20"/>
        </w:rPr>
        <w:pPrChange w:id="233" w:author="Eniola" w:date="2018-08-08T18:20:00Z">
          <w:pPr>
            <w:spacing w:line="360" w:lineRule="auto"/>
            <w:jc w:val="both"/>
          </w:pPr>
        </w:pPrChange>
      </w:pPr>
      <w:r w:rsidRPr="00A85BD5">
        <w:rPr>
          <w:rFonts w:ascii="Times New Roman" w:hAnsi="Times New Roman"/>
          <w:sz w:val="20"/>
          <w:szCs w:val="20"/>
        </w:rPr>
        <w:t>A hash is not ‘encryption’ – it cannot be decrypted back to the original text (it is a ‘one-way’ cryptographic function, and is a fixed size for any size of source text). This makes it suitable when it is appropriate to compare ‘hashed’ versions of texts, as opposed to decrypting the text to obtain the original version.</w:t>
      </w:r>
    </w:p>
    <w:p w14:paraId="18A6502C" w14:textId="07B05701" w:rsidR="00662551" w:rsidRPr="00EF58CB" w:rsidRDefault="00804FE8">
      <w:pPr>
        <w:spacing w:line="360" w:lineRule="auto"/>
        <w:ind w:left="720"/>
        <w:jc w:val="both"/>
        <w:rPr>
          <w:rFonts w:ascii="Times New Roman" w:hAnsi="Times New Roman"/>
          <w:sz w:val="20"/>
          <w:szCs w:val="20"/>
        </w:rPr>
        <w:pPrChange w:id="234" w:author="Eniola" w:date="2018-08-08T18:20:00Z">
          <w:pPr>
            <w:spacing w:line="360" w:lineRule="auto"/>
            <w:jc w:val="both"/>
          </w:pPr>
        </w:pPrChange>
      </w:pPr>
      <w:r w:rsidRPr="00A85BD5">
        <w:rPr>
          <w:rFonts w:ascii="Times New Roman" w:hAnsi="Times New Roman"/>
          <w:noProof/>
          <w:sz w:val="20"/>
          <w:szCs w:val="20"/>
          <w:rPrChange w:id="235" w:author="Eniola" w:date="2018-08-08T18:20:00Z">
            <w:rPr>
              <w:noProof/>
            </w:rPr>
          </w:rPrChange>
        </w:rPr>
        <mc:AlternateContent>
          <mc:Choice Requires="wpg">
            <w:drawing>
              <wp:anchor distT="0" distB="0" distL="114300" distR="114300" simplePos="0" relativeHeight="251645440" behindDoc="0" locked="0" layoutInCell="1" allowOverlap="1" wp14:anchorId="76A026FF" wp14:editId="33523726">
                <wp:simplePos x="0" y="0"/>
                <wp:positionH relativeFrom="column">
                  <wp:posOffset>828676</wp:posOffset>
                </wp:positionH>
                <wp:positionV relativeFrom="paragraph">
                  <wp:posOffset>6985</wp:posOffset>
                </wp:positionV>
                <wp:extent cx="4838700" cy="2638425"/>
                <wp:effectExtent l="0" t="0" r="19050" b="9525"/>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38700" cy="2638425"/>
                          <a:chOff x="-120932" y="-467559"/>
                          <a:chExt cx="5895975" cy="2272167"/>
                        </a:xfrm>
                      </wpg:grpSpPr>
                      <wps:wsp>
                        <wps:cNvPr id="15" name="Rectangle 15"/>
                        <wps:cNvSpPr/>
                        <wps:spPr>
                          <a:xfrm>
                            <a:off x="-120932" y="-467559"/>
                            <a:ext cx="5895975" cy="1952625"/>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18"/>
                        <wps:cNvSpPr txBox="1"/>
                        <wps:spPr>
                          <a:xfrm>
                            <a:off x="-120932" y="1571833"/>
                            <a:ext cx="3448050" cy="232775"/>
                          </a:xfrm>
                          <a:prstGeom prst="rect">
                            <a:avLst/>
                          </a:prstGeom>
                          <a:solidFill>
                            <a:sysClr val="window" lastClr="FFFFFF"/>
                          </a:solidFill>
                          <a:ln w="6350">
                            <a:noFill/>
                          </a:ln>
                        </wps:spPr>
                        <wps:txbx>
                          <w:txbxContent>
                            <w:p w14:paraId="0A0F89C7" w14:textId="77777777" w:rsidR="00600F69" w:rsidRPr="00600F69" w:rsidRDefault="009F1DED">
                              <w:pPr>
                                <w:rPr>
                                  <w:rFonts w:ascii="Times New Roman" w:hAnsi="Times New Roman"/>
                                  <w:sz w:val="20"/>
                                  <w:szCs w:val="20"/>
                                </w:rPr>
                              </w:pPr>
                              <w:r>
                                <w:rPr>
                                  <w:rFonts w:ascii="Times New Roman" w:hAnsi="Times New Roman"/>
                                  <w:sz w:val="20"/>
                                  <w:szCs w:val="20"/>
                                </w:rPr>
                                <w:t>Fig 5. SHA256</w:t>
                              </w:r>
                              <w:r w:rsidR="00F865C2">
                                <w:rPr>
                                  <w:rFonts w:ascii="Times New Roman" w:hAnsi="Times New Roman"/>
                                  <w:sz w:val="20"/>
                                  <w:szCs w:val="20"/>
                                </w:rPr>
                                <w:t xml:space="preserve"> Hash</w:t>
                              </w:r>
                              <w:r w:rsidR="00FF01A6">
                                <w:rPr>
                                  <w:rFonts w:ascii="Times New Roman" w:hAnsi="Times New Roman"/>
                                  <w:sz w:val="20"/>
                                  <w:szCs w:val="20"/>
                                </w:rPr>
                                <w:t xml:space="preserve"> </w:t>
                              </w:r>
                              <w:r w:rsidR="00FF01A6" w:rsidRPr="00FF01A6">
                                <w:rPr>
                                  <w:rFonts w:ascii="Times New Roman" w:hAnsi="Times New Roman"/>
                                  <w:sz w:val="20"/>
                                  <w:szCs w:val="20"/>
                                </w:rPr>
                                <w:t>©SuperDataScience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A026FF" id="Group 19" o:spid="_x0000_s1039" style="position:absolute;left:0;text-align:left;margin-left:65.25pt;margin-top:.55pt;width:381pt;height:207.75pt;z-index:251645440;mso-width-relative:margin;mso-height-relative:margin" coordorigin="-1209,-4675" coordsize="58959,22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">
                <v:rect id="Rectangle 15" o:spid="_x0000_s1040" style="position:absolute;left:-1209;top:-4675;width:58959;height:19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" strokecolor="#41719c" strokeweight="1pt">
                  <v:fill r:id="rId18" o:title="" recolor="t" rotate="t" type="frame"/>
                </v:rect>
                <v:shape id="Text Box 18" o:spid="_x0000_s1041" type="#_x0000_t202" style="position:absolute;left:-1209;top:15718;width:34480;height:2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" fillcolor="window" stroked="f" strokeweight=".5pt">
                  <v:textbox>
                    <w:txbxContent>
                      <w:p w14:paraId="0A0F89C7" w14:textId="77777777" w:rsidR="00600F69" w:rsidRPr="00600F69" w:rsidRDefault="009F1DED">
                        <w:pPr>
                          <w:rPr>
                            <w:rFonts w:ascii="Times New Roman" w:hAnsi="Times New Roman"/>
                            <w:sz w:val="20"/>
                            <w:szCs w:val="20"/>
                          </w:rPr>
                        </w:pPr>
                        <w:r>
                          <w:rPr>
                            <w:rFonts w:ascii="Times New Roman" w:hAnsi="Times New Roman"/>
                            <w:sz w:val="20"/>
                            <w:szCs w:val="20"/>
                          </w:rPr>
                          <w:t>Fig 5. SHA256</w:t>
                        </w:r>
                        <w:r w:rsidR="00F865C2">
                          <w:rPr>
                            <w:rFonts w:ascii="Times New Roman" w:hAnsi="Times New Roman"/>
                            <w:sz w:val="20"/>
                            <w:szCs w:val="20"/>
                          </w:rPr>
                          <w:t xml:space="preserve"> Hash</w:t>
                        </w:r>
                        <w:r w:rsidR="00FF01A6">
                          <w:rPr>
                            <w:rFonts w:ascii="Times New Roman" w:hAnsi="Times New Roman"/>
                            <w:sz w:val="20"/>
                            <w:szCs w:val="20"/>
                          </w:rPr>
                          <w:t xml:space="preserve"> </w:t>
                        </w:r>
                        <w:r w:rsidR="00FF01A6" w:rsidRPr="00FF01A6">
                          <w:rPr>
                            <w:rFonts w:ascii="Times New Roman" w:hAnsi="Times New Roman"/>
                            <w:sz w:val="20"/>
                            <w:szCs w:val="20"/>
                          </w:rPr>
                          <w:t>©SuperDataScience</w:t>
                        </w:r>
                      </w:p>
                    </w:txbxContent>
                  </v:textbox>
                </v:shape>
              </v:group>
            </w:pict>
          </mc:Fallback>
        </mc:AlternateContent>
      </w:r>
    </w:p>
    <w:p w14:paraId="3F5E693F" w14:textId="2B12B4D7" w:rsidR="00662551" w:rsidRPr="00DE0822" w:rsidRDefault="00662551">
      <w:pPr>
        <w:spacing w:line="360" w:lineRule="auto"/>
        <w:ind w:left="720"/>
        <w:jc w:val="both"/>
        <w:rPr>
          <w:rFonts w:ascii="Times New Roman" w:hAnsi="Times New Roman"/>
          <w:sz w:val="20"/>
          <w:szCs w:val="20"/>
        </w:rPr>
        <w:pPrChange w:id="236" w:author="Eniola" w:date="2018-08-08T18:20:00Z">
          <w:pPr>
            <w:spacing w:line="360" w:lineRule="auto"/>
            <w:jc w:val="both"/>
          </w:pPr>
        </w:pPrChange>
      </w:pPr>
    </w:p>
    <w:p w14:paraId="23F877BF" w14:textId="77777777" w:rsidR="00496F49" w:rsidRPr="00A85BD5" w:rsidRDefault="00496F49">
      <w:pPr>
        <w:spacing w:line="360" w:lineRule="auto"/>
        <w:ind w:left="720"/>
        <w:jc w:val="both"/>
        <w:rPr>
          <w:rFonts w:ascii="Times New Roman" w:hAnsi="Times New Roman"/>
          <w:sz w:val="20"/>
          <w:szCs w:val="20"/>
        </w:rPr>
        <w:pPrChange w:id="237" w:author="Eniola" w:date="2018-08-08T18:20:00Z">
          <w:pPr>
            <w:spacing w:line="360" w:lineRule="auto"/>
            <w:jc w:val="both"/>
          </w:pPr>
        </w:pPrChange>
      </w:pPr>
    </w:p>
    <w:p w14:paraId="0E169668" w14:textId="77777777" w:rsidR="00496F49" w:rsidRPr="00A85BD5" w:rsidRDefault="00496F49">
      <w:pPr>
        <w:spacing w:line="360" w:lineRule="auto"/>
        <w:ind w:left="720"/>
        <w:jc w:val="both"/>
        <w:rPr>
          <w:rFonts w:ascii="Times New Roman" w:hAnsi="Times New Roman"/>
          <w:sz w:val="20"/>
          <w:szCs w:val="20"/>
        </w:rPr>
        <w:pPrChange w:id="238" w:author="Eniola" w:date="2018-08-08T18:20:00Z">
          <w:pPr>
            <w:spacing w:line="360" w:lineRule="auto"/>
            <w:jc w:val="both"/>
          </w:pPr>
        </w:pPrChange>
      </w:pPr>
    </w:p>
    <w:p w14:paraId="1394DA38" w14:textId="77777777" w:rsidR="00496F49" w:rsidRPr="00A85BD5" w:rsidRDefault="00496F49">
      <w:pPr>
        <w:spacing w:line="360" w:lineRule="auto"/>
        <w:ind w:left="720"/>
        <w:jc w:val="both"/>
        <w:rPr>
          <w:rFonts w:ascii="Times New Roman" w:hAnsi="Times New Roman"/>
          <w:sz w:val="20"/>
          <w:szCs w:val="20"/>
        </w:rPr>
        <w:pPrChange w:id="239" w:author="Eniola" w:date="2018-08-08T18:20:00Z">
          <w:pPr>
            <w:spacing w:line="360" w:lineRule="auto"/>
            <w:jc w:val="both"/>
          </w:pPr>
        </w:pPrChange>
      </w:pPr>
    </w:p>
    <w:p w14:paraId="50843FEE" w14:textId="77777777" w:rsidR="00496F49" w:rsidRPr="00A85BD5" w:rsidRDefault="00496F49">
      <w:pPr>
        <w:spacing w:line="360" w:lineRule="auto"/>
        <w:ind w:left="720"/>
        <w:jc w:val="both"/>
        <w:rPr>
          <w:rFonts w:ascii="Times New Roman" w:hAnsi="Times New Roman"/>
          <w:sz w:val="20"/>
          <w:szCs w:val="20"/>
        </w:rPr>
        <w:pPrChange w:id="240" w:author="Eniola" w:date="2018-08-08T18:20:00Z">
          <w:pPr>
            <w:spacing w:line="360" w:lineRule="auto"/>
            <w:jc w:val="both"/>
          </w:pPr>
        </w:pPrChange>
      </w:pPr>
    </w:p>
    <w:p w14:paraId="7C956007" w14:textId="77777777" w:rsidR="00496F49" w:rsidRPr="00A85BD5" w:rsidRDefault="00496F49">
      <w:pPr>
        <w:spacing w:line="360" w:lineRule="auto"/>
        <w:ind w:left="720"/>
        <w:jc w:val="both"/>
        <w:rPr>
          <w:rFonts w:ascii="Times New Roman" w:hAnsi="Times New Roman"/>
          <w:sz w:val="20"/>
          <w:szCs w:val="20"/>
        </w:rPr>
        <w:pPrChange w:id="241" w:author="Eniola" w:date="2018-08-08T18:20:00Z">
          <w:pPr>
            <w:spacing w:line="360" w:lineRule="auto"/>
            <w:jc w:val="both"/>
          </w:pPr>
        </w:pPrChange>
      </w:pPr>
    </w:p>
    <w:p w14:paraId="0991F331" w14:textId="77777777" w:rsidR="008A0868" w:rsidRPr="00A85BD5" w:rsidRDefault="008A0868">
      <w:pPr>
        <w:spacing w:line="360" w:lineRule="auto"/>
        <w:ind w:left="720"/>
        <w:jc w:val="both"/>
        <w:rPr>
          <w:rFonts w:ascii="Times New Roman" w:hAnsi="Times New Roman"/>
          <w:sz w:val="20"/>
          <w:szCs w:val="20"/>
        </w:rPr>
        <w:pPrChange w:id="242" w:author="Eniola" w:date="2018-08-08T18:20:00Z">
          <w:pPr>
            <w:spacing w:line="360" w:lineRule="auto"/>
            <w:jc w:val="both"/>
          </w:pPr>
        </w:pPrChange>
      </w:pPr>
    </w:p>
    <w:p w14:paraId="3F2B6203" w14:textId="77777777" w:rsidR="008A0868" w:rsidRPr="00A85BD5" w:rsidRDefault="008A0868">
      <w:pPr>
        <w:spacing w:line="360" w:lineRule="auto"/>
        <w:ind w:left="720"/>
        <w:jc w:val="both"/>
        <w:rPr>
          <w:rFonts w:ascii="Times New Roman" w:hAnsi="Times New Roman"/>
          <w:sz w:val="20"/>
          <w:szCs w:val="20"/>
        </w:rPr>
        <w:pPrChange w:id="243" w:author="Eniola" w:date="2018-08-08T18:20:00Z">
          <w:pPr>
            <w:spacing w:line="360" w:lineRule="auto"/>
            <w:jc w:val="both"/>
          </w:pPr>
        </w:pPrChange>
      </w:pPr>
    </w:p>
    <w:p w14:paraId="7E5BE44E" w14:textId="77777777" w:rsidR="008A0868" w:rsidRPr="00A85BD5" w:rsidRDefault="008A0868">
      <w:pPr>
        <w:spacing w:line="360" w:lineRule="auto"/>
        <w:ind w:left="720"/>
        <w:jc w:val="both"/>
        <w:rPr>
          <w:rFonts w:ascii="Times New Roman" w:hAnsi="Times New Roman"/>
          <w:sz w:val="20"/>
          <w:szCs w:val="20"/>
        </w:rPr>
        <w:pPrChange w:id="244" w:author="Eniola" w:date="2018-08-08T18:20:00Z">
          <w:pPr>
            <w:spacing w:line="360" w:lineRule="auto"/>
            <w:jc w:val="both"/>
          </w:pPr>
        </w:pPrChange>
      </w:pPr>
    </w:p>
    <w:p w14:paraId="26526EA9" w14:textId="77777777" w:rsidR="005513E4" w:rsidRPr="00A85BD5" w:rsidRDefault="00B46BC7">
      <w:pPr>
        <w:spacing w:line="360" w:lineRule="auto"/>
        <w:ind w:left="720"/>
        <w:jc w:val="both"/>
        <w:rPr>
          <w:rFonts w:ascii="Times New Roman" w:hAnsi="Times New Roman"/>
          <w:sz w:val="20"/>
          <w:szCs w:val="20"/>
        </w:rPr>
        <w:pPrChange w:id="245" w:author="Eniola" w:date="2018-08-08T18:20:00Z">
          <w:pPr>
            <w:spacing w:line="360" w:lineRule="auto"/>
            <w:jc w:val="both"/>
          </w:pPr>
        </w:pPrChange>
      </w:pPr>
      <w:r w:rsidRPr="00A85BD5">
        <w:rPr>
          <w:rFonts w:ascii="Times New Roman" w:hAnsi="Times New Roman"/>
          <w:sz w:val="20"/>
          <w:szCs w:val="20"/>
        </w:rPr>
        <w:lastRenderedPageBreak/>
        <w:t>Such applications include hash tables, integrity verification, challenge handshake authentic</w:t>
      </w:r>
      <w:r w:rsidR="005513E4" w:rsidRPr="00A85BD5">
        <w:rPr>
          <w:rFonts w:ascii="Times New Roman" w:hAnsi="Times New Roman"/>
          <w:sz w:val="20"/>
          <w:szCs w:val="20"/>
        </w:rPr>
        <w:t>ation, digital signatures, etc.</w:t>
      </w:r>
    </w:p>
    <w:p w14:paraId="436C19A5" w14:textId="77777777" w:rsidR="005513E4" w:rsidRPr="00A85BD5" w:rsidRDefault="00B46BC7" w:rsidP="00A85BD5">
      <w:pPr>
        <w:pStyle w:val="ListParagraph"/>
        <w:numPr>
          <w:ilvl w:val="0"/>
          <w:numId w:val="10"/>
        </w:numPr>
        <w:spacing w:line="360" w:lineRule="auto"/>
        <w:jc w:val="both"/>
        <w:rPr>
          <w:rFonts w:ascii="Times New Roman" w:hAnsi="Times New Roman"/>
          <w:sz w:val="20"/>
          <w:szCs w:val="20"/>
        </w:rPr>
      </w:pPr>
      <w:r w:rsidRPr="00A85BD5">
        <w:rPr>
          <w:rFonts w:ascii="Times New Roman" w:hAnsi="Times New Roman"/>
          <w:sz w:val="20"/>
          <w:szCs w:val="20"/>
        </w:rPr>
        <w:t xml:space="preserve">‘challenge handshake authentication’ (or ‘challenge hash authentication’) avoids </w:t>
      </w:r>
      <w:r w:rsidR="00CB09EA" w:rsidRPr="00A85BD5">
        <w:rPr>
          <w:rFonts w:ascii="Times New Roman" w:hAnsi="Times New Roman"/>
          <w:sz w:val="20"/>
          <w:szCs w:val="20"/>
        </w:rPr>
        <w:t>transmitting</w:t>
      </w:r>
      <w:r w:rsidRPr="00A85BD5">
        <w:rPr>
          <w:rFonts w:ascii="Times New Roman" w:hAnsi="Times New Roman"/>
          <w:sz w:val="20"/>
          <w:szCs w:val="20"/>
        </w:rPr>
        <w:t xml:space="preserve"> passwords in ‘clear’ – a client can send the hash of a password over the internet for validation by a server without risk of the original password being intercepted</w:t>
      </w:r>
      <w:r w:rsidR="005513E4" w:rsidRPr="00A85BD5">
        <w:rPr>
          <w:rFonts w:ascii="Times New Roman" w:hAnsi="Times New Roman"/>
          <w:sz w:val="20"/>
          <w:szCs w:val="20"/>
        </w:rPr>
        <w:t>.</w:t>
      </w:r>
    </w:p>
    <w:p w14:paraId="25209706" w14:textId="77777777" w:rsidR="00690A20" w:rsidRPr="00A85BD5" w:rsidRDefault="00B46BC7" w:rsidP="00A85BD5">
      <w:pPr>
        <w:pStyle w:val="ListParagraph"/>
        <w:numPr>
          <w:ilvl w:val="0"/>
          <w:numId w:val="10"/>
        </w:numPr>
        <w:spacing w:line="360" w:lineRule="auto"/>
        <w:jc w:val="both"/>
        <w:rPr>
          <w:rFonts w:ascii="Times New Roman" w:hAnsi="Times New Roman"/>
          <w:sz w:val="20"/>
          <w:szCs w:val="20"/>
        </w:rPr>
      </w:pPr>
      <w:r w:rsidRPr="00A85BD5">
        <w:rPr>
          <w:rFonts w:ascii="Times New Roman" w:hAnsi="Times New Roman"/>
          <w:sz w:val="20"/>
          <w:szCs w:val="20"/>
        </w:rPr>
        <w:t>anti-tamper – link a hash of a message to the original, and the recipient can re-hash the message and compare it to the supplied hash: if they match, the message is unchanged; this can also be used to confirm no data-loss in transmission</w:t>
      </w:r>
      <w:r w:rsidR="00690A20" w:rsidRPr="00A85BD5">
        <w:rPr>
          <w:rFonts w:ascii="Times New Roman" w:hAnsi="Times New Roman"/>
          <w:sz w:val="20"/>
          <w:szCs w:val="20"/>
        </w:rPr>
        <w:t>.</w:t>
      </w:r>
    </w:p>
    <w:p w14:paraId="6E4E90FA" w14:textId="77777777" w:rsidR="00B46BC7" w:rsidRPr="00A85BD5" w:rsidRDefault="00B46BC7" w:rsidP="00EF58CB">
      <w:pPr>
        <w:pStyle w:val="ListParagraph"/>
        <w:numPr>
          <w:ilvl w:val="0"/>
          <w:numId w:val="10"/>
        </w:numPr>
        <w:spacing w:line="360" w:lineRule="auto"/>
        <w:jc w:val="both"/>
        <w:rPr>
          <w:rFonts w:ascii="Times New Roman" w:hAnsi="Times New Roman"/>
          <w:sz w:val="20"/>
          <w:szCs w:val="20"/>
        </w:rPr>
      </w:pPr>
      <w:r w:rsidRPr="00A85BD5">
        <w:rPr>
          <w:rFonts w:ascii="Times New Roman" w:hAnsi="Times New Roman"/>
          <w:sz w:val="20"/>
          <w:szCs w:val="20"/>
        </w:rPr>
        <w:t>digital signatures are rather more involved, but in essence, you can sign the hash of a document by encrypting it with your private key, producing a digital signature for the document. Anyone else can then check that you authenticated the text by decrypting the signature with your public key to obtain the original hash again, and comparing it with their hash of the text.</w:t>
      </w:r>
    </w:p>
    <w:p w14:paraId="571CB1D1" w14:textId="77777777" w:rsidR="00894442" w:rsidRPr="00A85BD5" w:rsidRDefault="0091458C">
      <w:pPr>
        <w:spacing w:line="360" w:lineRule="auto"/>
        <w:ind w:left="720"/>
        <w:jc w:val="both"/>
        <w:rPr>
          <w:rFonts w:ascii="Times New Roman" w:hAnsi="Times New Roman"/>
          <w:sz w:val="20"/>
          <w:szCs w:val="20"/>
        </w:rPr>
        <w:pPrChange w:id="246" w:author="Eniola" w:date="2018-08-08T18:20:00Z">
          <w:pPr>
            <w:spacing w:line="360" w:lineRule="auto"/>
            <w:jc w:val="both"/>
          </w:pPr>
        </w:pPrChange>
      </w:pPr>
      <w:r w:rsidRPr="00A85BD5">
        <w:rPr>
          <w:rFonts w:ascii="Times New Roman" w:hAnsi="Times New Roman"/>
          <w:sz w:val="20"/>
          <w:szCs w:val="20"/>
        </w:rPr>
        <w:t xml:space="preserve">Using the SHA256 Hash, it will always </w:t>
      </w:r>
      <w:r w:rsidR="00C12797" w:rsidRPr="00A85BD5">
        <w:rPr>
          <w:rFonts w:ascii="Times New Roman" w:hAnsi="Times New Roman"/>
          <w:sz w:val="20"/>
          <w:szCs w:val="20"/>
        </w:rPr>
        <w:t>reproduce</w:t>
      </w:r>
      <w:r w:rsidR="00304D4C" w:rsidRPr="00A85BD5">
        <w:rPr>
          <w:rFonts w:ascii="Times New Roman" w:hAnsi="Times New Roman"/>
          <w:sz w:val="20"/>
          <w:szCs w:val="20"/>
        </w:rPr>
        <w:t xml:space="preserve"> the same hash if </w:t>
      </w:r>
      <w:r w:rsidR="00C12797" w:rsidRPr="00A85BD5">
        <w:rPr>
          <w:rFonts w:ascii="Times New Roman" w:hAnsi="Times New Roman"/>
          <w:sz w:val="20"/>
          <w:szCs w:val="20"/>
        </w:rPr>
        <w:t xml:space="preserve">we put in the same data. That is logical because like a human, if </w:t>
      </w:r>
      <w:r w:rsidR="003A650B" w:rsidRPr="00A85BD5">
        <w:rPr>
          <w:rFonts w:ascii="Times New Roman" w:hAnsi="Times New Roman"/>
          <w:sz w:val="20"/>
          <w:szCs w:val="20"/>
        </w:rPr>
        <w:t xml:space="preserve">we take the same person and </w:t>
      </w:r>
      <w:r w:rsidR="00351F2A" w:rsidRPr="00A85BD5">
        <w:rPr>
          <w:rFonts w:ascii="Times New Roman" w:hAnsi="Times New Roman"/>
          <w:sz w:val="20"/>
          <w:szCs w:val="20"/>
        </w:rPr>
        <w:t>check for his finger print and take the same person and check for his finger print</w:t>
      </w:r>
      <w:r w:rsidR="0044342D" w:rsidRPr="00A85BD5">
        <w:rPr>
          <w:rFonts w:ascii="Times New Roman" w:hAnsi="Times New Roman"/>
          <w:sz w:val="20"/>
          <w:szCs w:val="20"/>
        </w:rPr>
        <w:t xml:space="preserve"> it will always be the same finger print without change.</w:t>
      </w:r>
    </w:p>
    <w:p w14:paraId="02DE8774" w14:textId="5ACD2043" w:rsidR="00894442" w:rsidRPr="00A85BD5" w:rsidDel="00512C00" w:rsidRDefault="00894442">
      <w:pPr>
        <w:spacing w:line="360" w:lineRule="auto"/>
        <w:ind w:left="720"/>
        <w:jc w:val="both"/>
        <w:rPr>
          <w:del w:id="247" w:author="Eniola" w:date="2018-08-10T10:13:00Z"/>
          <w:rFonts w:ascii="Times New Roman" w:hAnsi="Times New Roman"/>
          <w:sz w:val="20"/>
          <w:szCs w:val="20"/>
        </w:rPr>
        <w:pPrChange w:id="248" w:author="Eniola" w:date="2018-08-08T18:20:00Z">
          <w:pPr>
            <w:spacing w:line="360" w:lineRule="auto"/>
            <w:jc w:val="both"/>
          </w:pPr>
        </w:pPrChange>
      </w:pPr>
    </w:p>
    <w:p w14:paraId="2DFF2F87" w14:textId="51BD97BF" w:rsidR="00894442" w:rsidRPr="00A85BD5" w:rsidDel="00512C00" w:rsidRDefault="00894442">
      <w:pPr>
        <w:spacing w:line="360" w:lineRule="auto"/>
        <w:ind w:left="720"/>
        <w:jc w:val="both"/>
        <w:rPr>
          <w:del w:id="249" w:author="Eniola" w:date="2018-08-10T10:13:00Z"/>
          <w:rFonts w:ascii="Times New Roman" w:hAnsi="Times New Roman"/>
          <w:sz w:val="20"/>
          <w:szCs w:val="20"/>
        </w:rPr>
        <w:pPrChange w:id="250" w:author="Eniola" w:date="2018-08-08T18:20:00Z">
          <w:pPr>
            <w:spacing w:line="360" w:lineRule="auto"/>
            <w:jc w:val="both"/>
          </w:pPr>
        </w:pPrChange>
      </w:pPr>
    </w:p>
    <w:p w14:paraId="31CF2557" w14:textId="77777777" w:rsidR="00F873E8" w:rsidRPr="00A85BD5" w:rsidRDefault="002F7201">
      <w:pPr>
        <w:spacing w:line="360" w:lineRule="auto"/>
        <w:ind w:left="720"/>
        <w:jc w:val="both"/>
        <w:rPr>
          <w:rFonts w:ascii="Times New Roman" w:hAnsi="Times New Roman"/>
          <w:sz w:val="20"/>
          <w:szCs w:val="20"/>
        </w:rPr>
        <w:pPrChange w:id="251" w:author="Eniola" w:date="2018-08-08T18:20:00Z">
          <w:pPr>
            <w:spacing w:line="360" w:lineRule="auto"/>
            <w:jc w:val="both"/>
          </w:pPr>
        </w:pPrChange>
      </w:pPr>
      <w:r w:rsidRPr="00A85BD5">
        <w:rPr>
          <w:rFonts w:ascii="Times New Roman" w:hAnsi="Times New Roman"/>
          <w:sz w:val="20"/>
          <w:szCs w:val="20"/>
        </w:rPr>
        <w:t xml:space="preserve">In the figure shown below, </w:t>
      </w:r>
      <w:r w:rsidR="00CB09EA" w:rsidRPr="00A85BD5">
        <w:rPr>
          <w:rFonts w:ascii="Times New Roman" w:hAnsi="Times New Roman"/>
          <w:sz w:val="20"/>
          <w:szCs w:val="20"/>
        </w:rPr>
        <w:t xml:space="preserve">blocks and hashes, </w:t>
      </w:r>
      <w:r w:rsidRPr="00A85BD5">
        <w:rPr>
          <w:rFonts w:ascii="Times New Roman" w:hAnsi="Times New Roman"/>
          <w:sz w:val="20"/>
          <w:szCs w:val="20"/>
        </w:rPr>
        <w:t xml:space="preserve">we can see </w:t>
      </w:r>
      <w:r w:rsidR="00F873E8" w:rsidRPr="00A85BD5">
        <w:rPr>
          <w:rFonts w:ascii="Times New Roman" w:hAnsi="Times New Roman"/>
          <w:sz w:val="20"/>
          <w:szCs w:val="20"/>
        </w:rPr>
        <w:t>the demonstration hash generated for the given data below.</w:t>
      </w:r>
    </w:p>
    <w:p w14:paraId="72D8362C" w14:textId="77777777" w:rsidR="00F873E8" w:rsidRPr="00A85BD5" w:rsidRDefault="002F7201">
      <w:pPr>
        <w:spacing w:line="360" w:lineRule="auto"/>
        <w:ind w:left="720"/>
        <w:jc w:val="both"/>
        <w:rPr>
          <w:rFonts w:ascii="Times New Roman" w:hAnsi="Times New Roman"/>
          <w:sz w:val="20"/>
          <w:szCs w:val="20"/>
        </w:rPr>
        <w:pPrChange w:id="252" w:author="Eniola" w:date="2018-08-08T18:20:00Z">
          <w:pPr>
            <w:spacing w:line="360" w:lineRule="auto"/>
            <w:jc w:val="both"/>
          </w:pPr>
        </w:pPrChange>
      </w:pPr>
      <w:r w:rsidRPr="00A85BD5">
        <w:rPr>
          <w:rFonts w:ascii="Times New Roman" w:hAnsi="Times New Roman"/>
          <w:b/>
          <w:sz w:val="20"/>
          <w:szCs w:val="20"/>
        </w:rPr>
        <w:t>Data</w:t>
      </w:r>
      <w:r w:rsidR="00F873E8" w:rsidRPr="00A85BD5">
        <w:rPr>
          <w:rFonts w:ascii="Times New Roman" w:hAnsi="Times New Roman"/>
          <w:b/>
          <w:sz w:val="20"/>
          <w:szCs w:val="20"/>
        </w:rPr>
        <w:t>:</w:t>
      </w:r>
      <w:r w:rsidRPr="00A85BD5">
        <w:rPr>
          <w:rFonts w:ascii="Times New Roman" w:hAnsi="Times New Roman"/>
          <w:sz w:val="20"/>
          <w:szCs w:val="20"/>
        </w:rPr>
        <w:t xml:space="preserve"> “Nigeria Blockchain-based Electoral System” </w:t>
      </w:r>
    </w:p>
    <w:p w14:paraId="6BA31F55" w14:textId="77777777" w:rsidR="00547738" w:rsidRPr="00A85BD5" w:rsidRDefault="00CB09EA">
      <w:pPr>
        <w:spacing w:line="360" w:lineRule="auto"/>
        <w:ind w:left="720"/>
        <w:jc w:val="both"/>
        <w:rPr>
          <w:rFonts w:ascii="Times New Roman" w:hAnsi="Times New Roman"/>
          <w:b/>
          <w:sz w:val="20"/>
          <w:szCs w:val="20"/>
        </w:rPr>
        <w:pPrChange w:id="253" w:author="Eniola" w:date="2018-08-08T18:20:00Z">
          <w:pPr>
            <w:spacing w:line="360" w:lineRule="auto"/>
            <w:jc w:val="both"/>
          </w:pPr>
        </w:pPrChange>
      </w:pPr>
      <w:r w:rsidRPr="00A85BD5">
        <w:rPr>
          <w:rFonts w:ascii="Times New Roman" w:hAnsi="Times New Roman"/>
          <w:b/>
          <w:sz w:val="20"/>
          <w:szCs w:val="20"/>
        </w:rPr>
        <w:t>Hash</w:t>
      </w:r>
      <w:r w:rsidR="00B80499" w:rsidRPr="00A85BD5">
        <w:rPr>
          <w:rFonts w:ascii="Times New Roman" w:hAnsi="Times New Roman"/>
          <w:b/>
          <w:sz w:val="20"/>
          <w:szCs w:val="20"/>
        </w:rPr>
        <w:t>:</w:t>
      </w:r>
      <w:r w:rsidR="005A7691" w:rsidRPr="00A85BD5">
        <w:rPr>
          <w:rFonts w:ascii="Times New Roman" w:hAnsi="Times New Roman"/>
          <w:b/>
          <w:sz w:val="20"/>
          <w:szCs w:val="20"/>
        </w:rPr>
        <w:t xml:space="preserve"> </w:t>
      </w:r>
      <w:r w:rsidR="005A7691" w:rsidRPr="00A85BD5">
        <w:rPr>
          <w:rFonts w:ascii="Times New Roman" w:hAnsi="Times New Roman"/>
          <w:sz w:val="20"/>
          <w:szCs w:val="20"/>
        </w:rPr>
        <w:t>“7b94d0bc8f7cdc960d2fd228c335bf</w:t>
      </w:r>
      <w:r w:rsidR="000C5BAC" w:rsidRPr="00A85BD5">
        <w:rPr>
          <w:rFonts w:ascii="Times New Roman" w:hAnsi="Times New Roman"/>
          <w:sz w:val="20"/>
          <w:szCs w:val="20"/>
        </w:rPr>
        <w:t>9657316d1d0</w:t>
      </w:r>
      <w:r w:rsidR="000D5C3E" w:rsidRPr="00A85BD5">
        <w:rPr>
          <w:rFonts w:ascii="Times New Roman" w:hAnsi="Times New Roman"/>
          <w:sz w:val="20"/>
          <w:szCs w:val="20"/>
        </w:rPr>
        <w:t>f</w:t>
      </w:r>
      <w:r w:rsidR="000C5BAC" w:rsidRPr="00A85BD5">
        <w:rPr>
          <w:rFonts w:ascii="Times New Roman" w:hAnsi="Times New Roman"/>
          <w:sz w:val="20"/>
          <w:szCs w:val="20"/>
        </w:rPr>
        <w:t>2</w:t>
      </w:r>
      <w:r w:rsidR="000D5C3E" w:rsidRPr="00A85BD5">
        <w:rPr>
          <w:rFonts w:ascii="Times New Roman" w:hAnsi="Times New Roman"/>
          <w:sz w:val="20"/>
          <w:szCs w:val="20"/>
        </w:rPr>
        <w:t>4a9a26281d68091ff70e5”</w:t>
      </w:r>
    </w:p>
    <w:p w14:paraId="6BF5E8B4" w14:textId="5B77B8E0" w:rsidR="00894442" w:rsidRPr="00EF58CB" w:rsidRDefault="000B2D33">
      <w:pPr>
        <w:spacing w:line="360" w:lineRule="auto"/>
        <w:ind w:left="720"/>
        <w:jc w:val="both"/>
        <w:rPr>
          <w:rFonts w:ascii="Times New Roman" w:hAnsi="Times New Roman"/>
          <w:b/>
          <w:sz w:val="20"/>
          <w:szCs w:val="20"/>
        </w:rPr>
        <w:pPrChange w:id="254" w:author="Eniola" w:date="2018-08-08T18:20:00Z">
          <w:pPr>
            <w:spacing w:line="360" w:lineRule="auto"/>
            <w:jc w:val="both"/>
          </w:pPr>
        </w:pPrChange>
      </w:pPr>
      <w:r>
        <w:rPr>
          <w:rFonts w:ascii="Times New Roman" w:hAnsi="Times New Roman"/>
          <w:b/>
          <w:noProof/>
          <w:sz w:val="20"/>
          <w:szCs w:val="20"/>
        </w:rPr>
        <mc:AlternateContent>
          <mc:Choice Requires="wpg">
            <w:drawing>
              <wp:anchor distT="0" distB="0" distL="114300" distR="114300" simplePos="0" relativeHeight="251668992" behindDoc="0" locked="0" layoutInCell="1" allowOverlap="1" wp14:anchorId="1AFC4E3B" wp14:editId="741A8D02">
                <wp:simplePos x="0" y="0"/>
                <wp:positionH relativeFrom="column">
                  <wp:posOffset>866775</wp:posOffset>
                </wp:positionH>
                <wp:positionV relativeFrom="paragraph">
                  <wp:posOffset>125095</wp:posOffset>
                </wp:positionV>
                <wp:extent cx="4848225" cy="2657475"/>
                <wp:effectExtent l="0" t="0" r="28575" b="9525"/>
                <wp:wrapNone/>
                <wp:docPr id="63" name="Group 63"/>
                <wp:cNvGraphicFramePr/>
                <a:graphic xmlns:a="http://schemas.openxmlformats.org/drawingml/2006/main">
                  <a:graphicData uri="http://schemas.microsoft.com/office/word/2010/wordprocessingGroup">
                    <wpg:wgp>
                      <wpg:cNvGrpSpPr/>
                      <wpg:grpSpPr>
                        <a:xfrm>
                          <a:off x="0" y="0"/>
                          <a:ext cx="4848225" cy="2657475"/>
                          <a:chOff x="0" y="0"/>
                          <a:chExt cx="4848225" cy="2657475"/>
                        </a:xfrm>
                      </wpg:grpSpPr>
                      <wpg:grpSp>
                        <wpg:cNvPr id="22" name="Group 22"/>
                        <wpg:cNvGrpSpPr>
                          <a:grpSpLocks/>
                        </wpg:cNvGrpSpPr>
                        <wpg:grpSpPr>
                          <a:xfrm>
                            <a:off x="0" y="0"/>
                            <a:ext cx="4848225" cy="2657475"/>
                            <a:chOff x="0" y="0"/>
                            <a:chExt cx="5629275" cy="2771775"/>
                          </a:xfrm>
                        </wpg:grpSpPr>
                        <wps:wsp>
                          <wps:cNvPr id="20" name="Rectangle 20"/>
                          <wps:cNvSpPr/>
                          <wps:spPr>
                            <a:xfrm>
                              <a:off x="0" y="0"/>
                              <a:ext cx="5629275" cy="2505075"/>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Text Box 21"/>
                          <wps:cNvSpPr txBox="1"/>
                          <wps:spPr>
                            <a:xfrm>
                              <a:off x="47624" y="2524125"/>
                              <a:ext cx="3638551" cy="247650"/>
                            </a:xfrm>
                            <a:prstGeom prst="rect">
                              <a:avLst/>
                            </a:prstGeom>
                            <a:solidFill>
                              <a:sysClr val="window" lastClr="FFFFFF"/>
                            </a:solidFill>
                            <a:ln w="6350">
                              <a:noFill/>
                            </a:ln>
                          </wps:spPr>
                          <wps:txbx>
                            <w:txbxContent>
                              <w:p w14:paraId="6055E65B" w14:textId="77777777" w:rsidR="005F431F" w:rsidRPr="005F431F" w:rsidRDefault="00C2288D">
                                <w:pPr>
                                  <w:rPr>
                                    <w:rFonts w:ascii="Times New Roman" w:hAnsi="Times New Roman"/>
                                    <w:sz w:val="20"/>
                                    <w:szCs w:val="20"/>
                                  </w:rPr>
                                </w:pPr>
                                <w:r>
                                  <w:rPr>
                                    <w:rFonts w:ascii="Times New Roman" w:hAnsi="Times New Roman"/>
                                    <w:sz w:val="20"/>
                                    <w:szCs w:val="20"/>
                                  </w:rPr>
                                  <w:t>Fig</w:t>
                                </w:r>
                                <w:r w:rsidR="00FF01A6">
                                  <w:rPr>
                                    <w:rFonts w:ascii="Times New Roman" w:hAnsi="Times New Roman"/>
                                    <w:sz w:val="20"/>
                                    <w:szCs w:val="20"/>
                                  </w:rPr>
                                  <w:t>.</w:t>
                                </w:r>
                                <w:r>
                                  <w:rPr>
                                    <w:rFonts w:ascii="Times New Roman" w:hAnsi="Times New Roman"/>
                                    <w:sz w:val="20"/>
                                    <w:szCs w:val="20"/>
                                  </w:rPr>
                                  <w:t xml:space="preserve"> 6</w:t>
                                </w:r>
                                <w:r w:rsidR="00513309">
                                  <w:rPr>
                                    <w:rFonts w:ascii="Times New Roman" w:hAnsi="Times New Roman"/>
                                    <w:sz w:val="20"/>
                                    <w:szCs w:val="20"/>
                                  </w:rPr>
                                  <w:t>a</w:t>
                                </w:r>
                                <w:r w:rsidR="005F431F">
                                  <w:rPr>
                                    <w:rFonts w:ascii="Times New Roman" w:hAnsi="Times New Roman"/>
                                    <w:sz w:val="20"/>
                                    <w:szCs w:val="20"/>
                                  </w:rPr>
                                  <w:t>. SHA256 (Hash &amp; Block).</w:t>
                                </w:r>
                                <w:r w:rsidR="00FF01A6">
                                  <w:rPr>
                                    <w:rFonts w:ascii="Times New Roman" w:hAnsi="Times New Roman"/>
                                    <w:sz w:val="20"/>
                                    <w:szCs w:val="20"/>
                                  </w:rPr>
                                  <w:t xml:space="preserve"> </w:t>
                                </w:r>
                                <w:r w:rsidR="00FF01A6" w:rsidRPr="00FF01A6">
                                  <w:rPr>
                                    <w:rFonts w:ascii="Times New Roman" w:hAnsi="Times New Roman"/>
                                    <w:sz w:val="20"/>
                                    <w:szCs w:val="20"/>
                                  </w:rPr>
                                  <w:t>©SuperDataScience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0" name="Group 60"/>
                        <wpg:cNvGrpSpPr/>
                        <wpg:grpSpPr>
                          <a:xfrm>
                            <a:off x="2905125" y="438150"/>
                            <a:ext cx="466725" cy="342900"/>
                            <a:chOff x="0" y="0"/>
                            <a:chExt cx="466725" cy="342900"/>
                          </a:xfrm>
                        </wpg:grpSpPr>
                        <wps:wsp>
                          <wps:cNvPr id="61" name="Oval 61"/>
                          <wps:cNvSpPr/>
                          <wps:spPr>
                            <a:xfrm>
                              <a:off x="0" y="0"/>
                              <a:ext cx="342900" cy="247650"/>
                            </a:xfrm>
                            <a:prstGeom prst="ellipse">
                              <a:avLst/>
                            </a:prstGeom>
                            <a:no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Arrow Connector 62"/>
                          <wps:cNvCnPr/>
                          <wps:spPr>
                            <a:xfrm flipH="1" flipV="1">
                              <a:off x="323851" y="180976"/>
                              <a:ext cx="142874" cy="161924"/>
                            </a:xfrm>
                            <a:prstGeom prst="straightConnector1">
                              <a:avLst/>
                            </a:prstGeom>
                            <a:noFill/>
                            <a:ln w="19050" cap="flat" cmpd="sng" algn="ctr">
                              <a:solidFill>
                                <a:srgbClr val="70AD47"/>
                              </a:solidFill>
                              <a:prstDash val="solid"/>
                              <a:miter lim="800000"/>
                              <a:tailEnd type="triangle"/>
                            </a:ln>
                            <a:effectLst/>
                          </wps:spPr>
                          <wps:bodyPr/>
                        </wps:wsp>
                      </wpg:grpSp>
                    </wpg:wgp>
                  </a:graphicData>
                </a:graphic>
              </wp:anchor>
            </w:drawing>
          </mc:Choice>
          <mc:Fallback>
            <w:pict>
              <v:group w14:anchorId="1AFC4E3B" id="Group 63" o:spid="_x0000_s1042" style="position:absolute;left:0;text-align:left;margin-left:68.25pt;margin-top:9.85pt;width:381.75pt;height:209.25pt;z-index:251668992" coordsize="48482,26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">
                <v:group id="Group 22" o:spid="_x0000_s1043" style="position:absolute;width:48482;height:26574" coordsize="56292,27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rect id="Rectangle 20" o:spid="_x0000_s1044" style="position:absolute;width:56292;height:2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" strokecolor="#41719c" strokeweight="1pt">
                    <v:fill r:id="rId20" o:title="" recolor="t" rotate="t" type="frame"/>
                  </v:rect>
                  <v:shape id="Text Box 21" o:spid="_x0000_s1045" type="#_x0000_t202" style="position:absolute;left:476;top:25241;width:36385;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" fillcolor="window" stroked="f" strokeweight=".5pt">
                    <v:textbox>
                      <w:txbxContent>
                        <w:p w14:paraId="6055E65B" w14:textId="77777777" w:rsidR="005F431F" w:rsidRPr="005F431F" w:rsidRDefault="00C2288D">
                          <w:pPr>
                            <w:rPr>
                              <w:rFonts w:ascii="Times New Roman" w:hAnsi="Times New Roman"/>
                              <w:sz w:val="20"/>
                              <w:szCs w:val="20"/>
                            </w:rPr>
                          </w:pPr>
                          <w:r>
                            <w:rPr>
                              <w:rFonts w:ascii="Times New Roman" w:hAnsi="Times New Roman"/>
                              <w:sz w:val="20"/>
                              <w:szCs w:val="20"/>
                            </w:rPr>
                            <w:t>Fig</w:t>
                          </w:r>
                          <w:r w:rsidR="00FF01A6">
                            <w:rPr>
                              <w:rFonts w:ascii="Times New Roman" w:hAnsi="Times New Roman"/>
                              <w:sz w:val="20"/>
                              <w:szCs w:val="20"/>
                            </w:rPr>
                            <w:t>.</w:t>
                          </w:r>
                          <w:r>
                            <w:rPr>
                              <w:rFonts w:ascii="Times New Roman" w:hAnsi="Times New Roman"/>
                              <w:sz w:val="20"/>
                              <w:szCs w:val="20"/>
                            </w:rPr>
                            <w:t xml:space="preserve"> 6</w:t>
                          </w:r>
                          <w:r w:rsidR="00513309">
                            <w:rPr>
                              <w:rFonts w:ascii="Times New Roman" w:hAnsi="Times New Roman"/>
                              <w:sz w:val="20"/>
                              <w:szCs w:val="20"/>
                            </w:rPr>
                            <w:t>a</w:t>
                          </w:r>
                          <w:r w:rsidR="005F431F">
                            <w:rPr>
                              <w:rFonts w:ascii="Times New Roman" w:hAnsi="Times New Roman"/>
                              <w:sz w:val="20"/>
                              <w:szCs w:val="20"/>
                            </w:rPr>
                            <w:t>. SHA256 (Hash &amp; Block).</w:t>
                          </w:r>
                          <w:r w:rsidR="00FF01A6">
                            <w:rPr>
                              <w:rFonts w:ascii="Times New Roman" w:hAnsi="Times New Roman"/>
                              <w:sz w:val="20"/>
                              <w:szCs w:val="20"/>
                            </w:rPr>
                            <w:t xml:space="preserve"> </w:t>
                          </w:r>
                          <w:r w:rsidR="00FF01A6" w:rsidRPr="00FF01A6">
                            <w:rPr>
                              <w:rFonts w:ascii="Times New Roman" w:hAnsi="Times New Roman"/>
                              <w:sz w:val="20"/>
                              <w:szCs w:val="20"/>
                            </w:rPr>
                            <w:t>©SuperDataScience</w:t>
                          </w:r>
                        </w:p>
                      </w:txbxContent>
                    </v:textbox>
                  </v:shape>
                </v:group>
                <v:group id="Group 60" o:spid="_x0000_s1046" style="position:absolute;left:29051;top:4381;width:4667;height:3429" coordsize="46672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oval id="Oval 61" o:spid="_x0000_s1047" style="position:absolute;width:342900;height:24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" filled="f" strokecolor="#c00000" strokeweight="1pt">
                    <v:stroke joinstyle="miter"/>
                  </v:oval>
                  <v:shapetype id="_x0000_t32" coordsize="21600,21600" o:spt="32" o:oned="t" path="m,l21600,21600e" filled="f">
                    <v:path arrowok="t" fillok="f" o:connecttype="none"/>
                    <o:lock v:ext="edit" shapetype="t"/>
                  </v:shapetype>
                  <v:shape id="Straight Arrow Connector 62" o:spid="_x0000_s1048" type="#_x0000_t32" style="position:absolute;left:323851;top:180976;width:142874;height:1619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" strokecolor="#70ad47" strokeweight="1.5pt">
                    <v:stroke endarrow="block" joinstyle="miter"/>
                  </v:shape>
                </v:group>
              </v:group>
            </w:pict>
          </mc:Fallback>
        </mc:AlternateContent>
      </w:r>
    </w:p>
    <w:p w14:paraId="53ED1FB9" w14:textId="16AFC1B0" w:rsidR="00894442" w:rsidRPr="00DE0822" w:rsidRDefault="00894442">
      <w:pPr>
        <w:spacing w:line="360" w:lineRule="auto"/>
        <w:ind w:left="720"/>
        <w:jc w:val="both"/>
        <w:rPr>
          <w:rFonts w:ascii="Times New Roman" w:hAnsi="Times New Roman"/>
          <w:b/>
          <w:sz w:val="20"/>
          <w:szCs w:val="20"/>
        </w:rPr>
        <w:pPrChange w:id="255" w:author="Eniola" w:date="2018-08-08T18:20:00Z">
          <w:pPr>
            <w:spacing w:line="360" w:lineRule="auto"/>
            <w:jc w:val="both"/>
          </w:pPr>
        </w:pPrChange>
      </w:pPr>
    </w:p>
    <w:p w14:paraId="4AE6F06C" w14:textId="7CDCFCE7" w:rsidR="00894442" w:rsidRPr="00A85BD5" w:rsidRDefault="00894442">
      <w:pPr>
        <w:spacing w:line="360" w:lineRule="auto"/>
        <w:ind w:left="720"/>
        <w:jc w:val="both"/>
        <w:rPr>
          <w:rFonts w:ascii="Times New Roman" w:hAnsi="Times New Roman"/>
          <w:b/>
          <w:sz w:val="20"/>
          <w:szCs w:val="20"/>
        </w:rPr>
        <w:pPrChange w:id="256" w:author="Eniola" w:date="2018-08-08T18:20:00Z">
          <w:pPr>
            <w:spacing w:line="360" w:lineRule="auto"/>
            <w:jc w:val="both"/>
          </w:pPr>
        </w:pPrChange>
      </w:pPr>
    </w:p>
    <w:p w14:paraId="18A22E83" w14:textId="77777777" w:rsidR="00894442" w:rsidRPr="00A85BD5" w:rsidRDefault="00894442">
      <w:pPr>
        <w:spacing w:line="360" w:lineRule="auto"/>
        <w:ind w:left="720"/>
        <w:jc w:val="both"/>
        <w:rPr>
          <w:rFonts w:ascii="Times New Roman" w:hAnsi="Times New Roman"/>
          <w:b/>
          <w:sz w:val="20"/>
          <w:szCs w:val="20"/>
        </w:rPr>
        <w:pPrChange w:id="257" w:author="Eniola" w:date="2018-08-08T18:20:00Z">
          <w:pPr>
            <w:spacing w:line="360" w:lineRule="auto"/>
            <w:jc w:val="both"/>
          </w:pPr>
        </w:pPrChange>
      </w:pPr>
    </w:p>
    <w:p w14:paraId="20DF11D0" w14:textId="77777777" w:rsidR="00894442" w:rsidRPr="00A85BD5" w:rsidRDefault="00894442">
      <w:pPr>
        <w:spacing w:line="360" w:lineRule="auto"/>
        <w:ind w:left="720"/>
        <w:jc w:val="both"/>
        <w:rPr>
          <w:rFonts w:ascii="Times New Roman" w:hAnsi="Times New Roman"/>
          <w:b/>
          <w:sz w:val="20"/>
          <w:szCs w:val="20"/>
        </w:rPr>
        <w:pPrChange w:id="258" w:author="Eniola" w:date="2018-08-08T18:20:00Z">
          <w:pPr>
            <w:spacing w:line="360" w:lineRule="auto"/>
            <w:jc w:val="both"/>
          </w:pPr>
        </w:pPrChange>
      </w:pPr>
    </w:p>
    <w:p w14:paraId="28BB1136" w14:textId="77777777" w:rsidR="00894442" w:rsidRPr="00A85BD5" w:rsidRDefault="00894442">
      <w:pPr>
        <w:spacing w:line="360" w:lineRule="auto"/>
        <w:ind w:left="720"/>
        <w:jc w:val="both"/>
        <w:rPr>
          <w:rFonts w:ascii="Times New Roman" w:hAnsi="Times New Roman"/>
          <w:b/>
          <w:sz w:val="20"/>
          <w:szCs w:val="20"/>
        </w:rPr>
        <w:pPrChange w:id="259" w:author="Eniola" w:date="2018-08-08T18:20:00Z">
          <w:pPr>
            <w:spacing w:line="360" w:lineRule="auto"/>
            <w:jc w:val="both"/>
          </w:pPr>
        </w:pPrChange>
      </w:pPr>
    </w:p>
    <w:p w14:paraId="2B900462" w14:textId="77777777" w:rsidR="00894442" w:rsidRPr="00A85BD5" w:rsidRDefault="00894442">
      <w:pPr>
        <w:spacing w:line="360" w:lineRule="auto"/>
        <w:ind w:left="720"/>
        <w:jc w:val="both"/>
        <w:rPr>
          <w:rFonts w:ascii="Times New Roman" w:hAnsi="Times New Roman"/>
          <w:sz w:val="20"/>
          <w:szCs w:val="20"/>
        </w:rPr>
        <w:pPrChange w:id="260" w:author="Eniola" w:date="2018-08-08T18:20:00Z">
          <w:pPr>
            <w:spacing w:line="360" w:lineRule="auto"/>
            <w:jc w:val="both"/>
          </w:pPr>
        </w:pPrChange>
      </w:pPr>
    </w:p>
    <w:p w14:paraId="4F04ED2E" w14:textId="77777777" w:rsidR="00580FDE" w:rsidRPr="00A85BD5" w:rsidRDefault="00580FDE">
      <w:pPr>
        <w:spacing w:line="360" w:lineRule="auto"/>
        <w:ind w:left="720"/>
        <w:jc w:val="both"/>
        <w:rPr>
          <w:rFonts w:ascii="Times New Roman" w:hAnsi="Times New Roman"/>
          <w:sz w:val="20"/>
          <w:szCs w:val="20"/>
        </w:rPr>
        <w:pPrChange w:id="261" w:author="Eniola" w:date="2018-08-08T18:20:00Z">
          <w:pPr>
            <w:spacing w:line="360" w:lineRule="auto"/>
            <w:jc w:val="both"/>
          </w:pPr>
        </w:pPrChange>
      </w:pPr>
    </w:p>
    <w:p w14:paraId="0B0BE5CA" w14:textId="77777777" w:rsidR="00580FDE" w:rsidRPr="00A85BD5" w:rsidRDefault="00580FDE">
      <w:pPr>
        <w:spacing w:line="360" w:lineRule="auto"/>
        <w:ind w:left="720"/>
        <w:jc w:val="both"/>
        <w:rPr>
          <w:rFonts w:ascii="Times New Roman" w:hAnsi="Times New Roman"/>
          <w:sz w:val="20"/>
          <w:szCs w:val="20"/>
        </w:rPr>
        <w:pPrChange w:id="262" w:author="Eniola" w:date="2018-08-08T18:20:00Z">
          <w:pPr>
            <w:spacing w:line="360" w:lineRule="auto"/>
            <w:jc w:val="both"/>
          </w:pPr>
        </w:pPrChange>
      </w:pPr>
    </w:p>
    <w:p w14:paraId="4894FC9E" w14:textId="77777777" w:rsidR="000B2D33" w:rsidRDefault="000B2D33">
      <w:pPr>
        <w:spacing w:line="360" w:lineRule="auto"/>
        <w:ind w:left="720"/>
        <w:jc w:val="both"/>
        <w:rPr>
          <w:ins w:id="263" w:author="Eniola" w:date="2018-08-10T10:25:00Z"/>
          <w:rFonts w:ascii="Times New Roman" w:hAnsi="Times New Roman"/>
          <w:sz w:val="20"/>
          <w:szCs w:val="20"/>
        </w:rPr>
        <w:pPrChange w:id="264" w:author="Eniola" w:date="2018-08-08T18:20:00Z">
          <w:pPr>
            <w:spacing w:line="360" w:lineRule="auto"/>
            <w:jc w:val="both"/>
          </w:pPr>
        </w:pPrChange>
      </w:pPr>
    </w:p>
    <w:p w14:paraId="664815B5" w14:textId="77777777" w:rsidR="000B2D33" w:rsidRDefault="000B2D33">
      <w:pPr>
        <w:spacing w:line="360" w:lineRule="auto"/>
        <w:ind w:left="720"/>
        <w:jc w:val="both"/>
        <w:rPr>
          <w:ins w:id="265" w:author="Eniola" w:date="2018-08-10T10:25:00Z"/>
          <w:rFonts w:ascii="Times New Roman" w:hAnsi="Times New Roman"/>
          <w:sz w:val="20"/>
          <w:szCs w:val="20"/>
        </w:rPr>
        <w:pPrChange w:id="266" w:author="Eniola" w:date="2018-08-08T18:20:00Z">
          <w:pPr>
            <w:spacing w:line="360" w:lineRule="auto"/>
            <w:jc w:val="both"/>
          </w:pPr>
        </w:pPrChange>
      </w:pPr>
    </w:p>
    <w:p w14:paraId="11FF5F08" w14:textId="77777777" w:rsidR="000B2D33" w:rsidRDefault="000B2D33">
      <w:pPr>
        <w:spacing w:line="360" w:lineRule="auto"/>
        <w:ind w:left="720"/>
        <w:jc w:val="both"/>
        <w:rPr>
          <w:ins w:id="267" w:author="Eniola" w:date="2018-08-10T10:25:00Z"/>
          <w:rFonts w:ascii="Times New Roman" w:hAnsi="Times New Roman"/>
          <w:sz w:val="20"/>
          <w:szCs w:val="20"/>
        </w:rPr>
        <w:pPrChange w:id="268" w:author="Eniola" w:date="2018-08-08T18:20:00Z">
          <w:pPr>
            <w:spacing w:line="360" w:lineRule="auto"/>
            <w:jc w:val="both"/>
          </w:pPr>
        </w:pPrChange>
      </w:pPr>
    </w:p>
    <w:p w14:paraId="627B3552" w14:textId="6A09B8B1" w:rsidR="006E61B5" w:rsidRPr="00A85BD5" w:rsidRDefault="006E61B5">
      <w:pPr>
        <w:spacing w:line="360" w:lineRule="auto"/>
        <w:ind w:left="720"/>
        <w:jc w:val="both"/>
        <w:rPr>
          <w:rFonts w:ascii="Times New Roman" w:hAnsi="Times New Roman"/>
          <w:sz w:val="20"/>
          <w:szCs w:val="20"/>
        </w:rPr>
        <w:pPrChange w:id="269" w:author="Eniola" w:date="2018-08-08T18:20:00Z">
          <w:pPr>
            <w:spacing w:line="360" w:lineRule="auto"/>
            <w:jc w:val="both"/>
          </w:pPr>
        </w:pPrChange>
      </w:pPr>
      <w:r w:rsidRPr="00A85BD5">
        <w:rPr>
          <w:rFonts w:ascii="Times New Roman" w:hAnsi="Times New Roman"/>
          <w:sz w:val="20"/>
          <w:szCs w:val="20"/>
        </w:rPr>
        <w:lastRenderedPageBreak/>
        <w:t xml:space="preserve">Another thing is that, if </w:t>
      </w:r>
      <w:r w:rsidR="00EA5067" w:rsidRPr="00A85BD5">
        <w:rPr>
          <w:rFonts w:ascii="Times New Roman" w:hAnsi="Times New Roman"/>
          <w:sz w:val="20"/>
          <w:szCs w:val="20"/>
        </w:rPr>
        <w:t>we change one time the “system” to “systems”, it will completely and entirely change</w:t>
      </w:r>
      <w:r w:rsidR="00517F34" w:rsidRPr="00A85BD5">
        <w:rPr>
          <w:rFonts w:ascii="Times New Roman" w:hAnsi="Times New Roman"/>
          <w:sz w:val="20"/>
          <w:szCs w:val="20"/>
        </w:rPr>
        <w:t xml:space="preserve"> the whole hash.</w:t>
      </w:r>
      <w:r w:rsidR="00551B33" w:rsidRPr="00A85BD5">
        <w:rPr>
          <w:rFonts w:ascii="Times New Roman" w:hAnsi="Times New Roman"/>
          <w:sz w:val="20"/>
          <w:szCs w:val="20"/>
        </w:rPr>
        <w:t xml:space="preserve"> See the Fig 6b below.</w:t>
      </w:r>
    </w:p>
    <w:p w14:paraId="2BB97ACF" w14:textId="42C84CD3" w:rsidR="0012650A" w:rsidRPr="00A85BD5" w:rsidRDefault="0012650A">
      <w:pPr>
        <w:spacing w:line="360" w:lineRule="auto"/>
        <w:ind w:left="720"/>
        <w:jc w:val="both"/>
        <w:rPr>
          <w:rFonts w:ascii="Times New Roman" w:hAnsi="Times New Roman"/>
          <w:sz w:val="20"/>
          <w:szCs w:val="20"/>
        </w:rPr>
        <w:pPrChange w:id="270" w:author="Eniola" w:date="2018-08-08T18:20:00Z">
          <w:pPr>
            <w:spacing w:line="360" w:lineRule="auto"/>
            <w:jc w:val="both"/>
          </w:pPr>
        </w:pPrChange>
      </w:pPr>
      <w:r w:rsidRPr="00A85BD5">
        <w:rPr>
          <w:rFonts w:ascii="Times New Roman" w:hAnsi="Times New Roman"/>
          <w:b/>
          <w:sz w:val="20"/>
          <w:szCs w:val="20"/>
        </w:rPr>
        <w:t>Data</w:t>
      </w:r>
      <w:r w:rsidR="00065103" w:rsidRPr="00A85BD5">
        <w:rPr>
          <w:rFonts w:ascii="Times New Roman" w:hAnsi="Times New Roman"/>
          <w:b/>
          <w:sz w:val="20"/>
          <w:szCs w:val="20"/>
        </w:rPr>
        <w:t>:</w:t>
      </w:r>
      <w:r w:rsidRPr="00A85BD5">
        <w:rPr>
          <w:rFonts w:ascii="Times New Roman" w:hAnsi="Times New Roman"/>
          <w:sz w:val="20"/>
          <w:szCs w:val="20"/>
        </w:rPr>
        <w:t xml:space="preserve"> “Nigeria Blockchain-based Electoral System</w:t>
      </w:r>
      <w:ins w:id="271" w:author="Eniola" w:date="2018-10-04T12:47:00Z">
        <w:r w:rsidR="00AD5C37">
          <w:rPr>
            <w:rFonts w:ascii="Times New Roman" w:hAnsi="Times New Roman"/>
            <w:sz w:val="20"/>
            <w:szCs w:val="20"/>
          </w:rPr>
          <w:t>s</w:t>
        </w:r>
      </w:ins>
      <w:bookmarkStart w:id="272" w:name="_GoBack"/>
      <w:bookmarkEnd w:id="272"/>
      <w:r w:rsidRPr="00A85BD5">
        <w:rPr>
          <w:rFonts w:ascii="Times New Roman" w:hAnsi="Times New Roman"/>
          <w:sz w:val="20"/>
          <w:szCs w:val="20"/>
        </w:rPr>
        <w:t xml:space="preserve">” </w:t>
      </w:r>
    </w:p>
    <w:p w14:paraId="05A91FE2" w14:textId="77777777" w:rsidR="0012650A" w:rsidRPr="00A85BD5" w:rsidRDefault="0012650A">
      <w:pPr>
        <w:spacing w:line="360" w:lineRule="auto"/>
        <w:ind w:left="720"/>
        <w:jc w:val="both"/>
        <w:rPr>
          <w:rFonts w:ascii="Times New Roman" w:hAnsi="Times New Roman"/>
          <w:sz w:val="20"/>
          <w:szCs w:val="20"/>
        </w:rPr>
        <w:pPrChange w:id="273" w:author="Eniola" w:date="2018-08-08T18:20:00Z">
          <w:pPr>
            <w:spacing w:line="360" w:lineRule="auto"/>
            <w:jc w:val="both"/>
          </w:pPr>
        </w:pPrChange>
      </w:pPr>
      <w:r w:rsidRPr="00A85BD5">
        <w:rPr>
          <w:rFonts w:ascii="Times New Roman" w:hAnsi="Times New Roman"/>
          <w:b/>
          <w:sz w:val="20"/>
          <w:szCs w:val="20"/>
        </w:rPr>
        <w:t>Hash</w:t>
      </w:r>
      <w:r w:rsidR="00EB1BA3" w:rsidRPr="00A85BD5">
        <w:rPr>
          <w:rFonts w:ascii="Times New Roman" w:hAnsi="Times New Roman"/>
          <w:b/>
          <w:sz w:val="20"/>
          <w:szCs w:val="20"/>
        </w:rPr>
        <w:t>:</w:t>
      </w:r>
      <w:r w:rsidRPr="00A85BD5">
        <w:rPr>
          <w:rFonts w:ascii="Times New Roman" w:hAnsi="Times New Roman"/>
          <w:sz w:val="20"/>
          <w:szCs w:val="20"/>
        </w:rPr>
        <w:t xml:space="preserve"> “</w:t>
      </w:r>
      <w:r w:rsidR="00AD4968" w:rsidRPr="00A85BD5">
        <w:rPr>
          <w:rFonts w:ascii="Times New Roman" w:hAnsi="Times New Roman"/>
          <w:sz w:val="20"/>
          <w:szCs w:val="20"/>
        </w:rPr>
        <w:t>3b8d6a7169</w:t>
      </w:r>
      <w:r w:rsidR="0020689A" w:rsidRPr="00A85BD5">
        <w:rPr>
          <w:rFonts w:ascii="Times New Roman" w:hAnsi="Times New Roman"/>
          <w:sz w:val="20"/>
          <w:szCs w:val="20"/>
        </w:rPr>
        <w:t>89e0c83b77f6b40b515816436e4b0c</w:t>
      </w:r>
      <w:r w:rsidR="00E423AA" w:rsidRPr="00A85BD5">
        <w:rPr>
          <w:rFonts w:ascii="Times New Roman" w:hAnsi="Times New Roman"/>
          <w:sz w:val="20"/>
          <w:szCs w:val="20"/>
        </w:rPr>
        <w:t>916fa37577ba305d66e32b</w:t>
      </w:r>
      <w:r w:rsidR="00F865C2" w:rsidRPr="00A85BD5">
        <w:rPr>
          <w:rFonts w:ascii="Times New Roman" w:hAnsi="Times New Roman"/>
          <w:sz w:val="20"/>
          <w:szCs w:val="20"/>
        </w:rPr>
        <w:t>8</w:t>
      </w:r>
      <w:del w:id="274" w:author="Eniola" w:date="2018-08-06T21:19:00Z">
        <w:r w:rsidR="00F865C2" w:rsidRPr="00A85BD5" w:rsidDel="00957B06">
          <w:rPr>
            <w:rFonts w:ascii="Times New Roman" w:hAnsi="Times New Roman"/>
            <w:sz w:val="20"/>
            <w:szCs w:val="20"/>
          </w:rPr>
          <w:delText>8</w:delText>
        </w:r>
      </w:del>
      <w:r w:rsidR="00F865C2" w:rsidRPr="00A85BD5">
        <w:rPr>
          <w:rFonts w:ascii="Times New Roman" w:hAnsi="Times New Roman"/>
          <w:sz w:val="20"/>
          <w:szCs w:val="20"/>
        </w:rPr>
        <w:t>3”</w:t>
      </w:r>
      <w:r w:rsidR="004D0880" w:rsidRPr="00A85BD5">
        <w:rPr>
          <w:rFonts w:ascii="Times New Roman" w:hAnsi="Times New Roman"/>
          <w:sz w:val="20"/>
          <w:szCs w:val="20"/>
        </w:rPr>
        <w:t xml:space="preserve">  </w:t>
      </w:r>
    </w:p>
    <w:p w14:paraId="4438DBEC" w14:textId="07D994FB" w:rsidR="004D0880" w:rsidRPr="00A85BD5" w:rsidRDefault="00724B89">
      <w:pPr>
        <w:spacing w:line="360" w:lineRule="auto"/>
        <w:ind w:left="720"/>
        <w:jc w:val="both"/>
        <w:rPr>
          <w:rFonts w:ascii="Times New Roman" w:hAnsi="Times New Roman"/>
          <w:b/>
          <w:sz w:val="20"/>
          <w:szCs w:val="20"/>
        </w:rPr>
        <w:pPrChange w:id="275" w:author="Eniola" w:date="2018-08-08T18:20:00Z">
          <w:pPr>
            <w:spacing w:line="360" w:lineRule="auto"/>
            <w:jc w:val="both"/>
          </w:pPr>
        </w:pPrChange>
      </w:pPr>
      <w:r w:rsidRPr="00A85BD5">
        <w:rPr>
          <w:rFonts w:ascii="Times New Roman" w:hAnsi="Times New Roman"/>
          <w:sz w:val="20"/>
          <w:szCs w:val="20"/>
        </w:rPr>
        <w:t>The t</w:t>
      </w:r>
      <w:r w:rsidR="00E36E12" w:rsidRPr="00A85BD5">
        <w:rPr>
          <w:rFonts w:ascii="Times New Roman" w:hAnsi="Times New Roman"/>
          <w:sz w:val="20"/>
          <w:szCs w:val="20"/>
        </w:rPr>
        <w:t>otal H</w:t>
      </w:r>
      <w:r w:rsidR="00F865C2" w:rsidRPr="00A85BD5">
        <w:rPr>
          <w:rFonts w:ascii="Times New Roman" w:hAnsi="Times New Roman"/>
          <w:sz w:val="20"/>
          <w:szCs w:val="20"/>
        </w:rPr>
        <w:t>ash</w:t>
      </w:r>
      <w:r w:rsidR="00E36E12" w:rsidRPr="00A85BD5">
        <w:rPr>
          <w:rFonts w:ascii="Times New Roman" w:hAnsi="Times New Roman"/>
          <w:sz w:val="20"/>
          <w:szCs w:val="20"/>
        </w:rPr>
        <w:t xml:space="preserve"> character</w:t>
      </w:r>
      <w:r w:rsidR="00DF50FA" w:rsidRPr="00A85BD5">
        <w:rPr>
          <w:rFonts w:ascii="Times New Roman" w:hAnsi="Times New Roman"/>
          <w:sz w:val="20"/>
          <w:szCs w:val="20"/>
        </w:rPr>
        <w:t xml:space="preserve"> generated</w:t>
      </w:r>
      <w:r w:rsidR="004D0880" w:rsidRPr="00A85BD5">
        <w:rPr>
          <w:rFonts w:ascii="Times New Roman" w:hAnsi="Times New Roman"/>
          <w:sz w:val="20"/>
          <w:szCs w:val="20"/>
        </w:rPr>
        <w:t xml:space="preserve"> is </w:t>
      </w:r>
      <w:r w:rsidR="003B10EB" w:rsidRPr="00A85BD5">
        <w:rPr>
          <w:rFonts w:ascii="Times New Roman" w:hAnsi="Times New Roman"/>
          <w:sz w:val="20"/>
          <w:szCs w:val="20"/>
        </w:rPr>
        <w:t>“</w:t>
      </w:r>
      <w:r w:rsidR="004D0880" w:rsidRPr="00A85BD5">
        <w:rPr>
          <w:rFonts w:ascii="Times New Roman" w:hAnsi="Times New Roman"/>
          <w:b/>
          <w:sz w:val="20"/>
          <w:szCs w:val="20"/>
        </w:rPr>
        <w:t>64</w:t>
      </w:r>
      <w:r w:rsidR="00F865C2" w:rsidRPr="00A85BD5">
        <w:rPr>
          <w:rFonts w:ascii="Times New Roman" w:hAnsi="Times New Roman"/>
          <w:b/>
          <w:sz w:val="20"/>
          <w:szCs w:val="20"/>
        </w:rPr>
        <w:t xml:space="preserve"> bits</w:t>
      </w:r>
      <w:r w:rsidR="003B10EB" w:rsidRPr="00A85BD5">
        <w:rPr>
          <w:rFonts w:ascii="Times New Roman" w:hAnsi="Times New Roman"/>
          <w:b/>
          <w:sz w:val="20"/>
          <w:szCs w:val="20"/>
        </w:rPr>
        <w:t>”</w:t>
      </w:r>
      <w:r w:rsidR="00ED2E8B" w:rsidRPr="00A85BD5">
        <w:rPr>
          <w:rFonts w:ascii="Times New Roman" w:hAnsi="Times New Roman"/>
          <w:b/>
          <w:sz w:val="20"/>
          <w:szCs w:val="20"/>
        </w:rPr>
        <w:t xml:space="preserve"> </w:t>
      </w:r>
      <w:r w:rsidR="00ED2E8B" w:rsidRPr="00A85BD5">
        <w:rPr>
          <w:rFonts w:ascii="Times New Roman" w:hAnsi="Times New Roman"/>
          <w:sz w:val="20"/>
          <w:szCs w:val="20"/>
        </w:rPr>
        <w:t xml:space="preserve">and 64 raised to the power of 4 is 256; </w:t>
      </w:r>
      <w:r w:rsidR="00ED2E8B" w:rsidRPr="00A85BD5">
        <w:rPr>
          <w:rFonts w:ascii="Times New Roman" w:hAnsi="Times New Roman"/>
          <w:b/>
          <w:sz w:val="20"/>
          <w:szCs w:val="20"/>
        </w:rPr>
        <w:t>64^</w:t>
      </w:r>
      <w:r w:rsidR="00ED2E8B" w:rsidRPr="00A85BD5">
        <w:rPr>
          <w:rFonts w:ascii="Times New Roman" w:hAnsi="Times New Roman"/>
          <w:b/>
          <w:sz w:val="20"/>
          <w:szCs w:val="20"/>
          <w:vertAlign w:val="superscript"/>
        </w:rPr>
        <w:t>4</w:t>
      </w:r>
      <w:r w:rsidR="00ED2E8B" w:rsidRPr="00A85BD5">
        <w:rPr>
          <w:rFonts w:ascii="Times New Roman" w:hAnsi="Times New Roman"/>
          <w:b/>
          <w:sz w:val="20"/>
          <w:szCs w:val="20"/>
        </w:rPr>
        <w:t xml:space="preserve"> = 256</w:t>
      </w:r>
      <w:r w:rsidR="000D2BF2" w:rsidRPr="00A85BD5">
        <w:rPr>
          <w:rFonts w:ascii="Times New Roman" w:hAnsi="Times New Roman"/>
          <w:b/>
          <w:sz w:val="20"/>
          <w:szCs w:val="20"/>
        </w:rPr>
        <w:t>.</w:t>
      </w:r>
    </w:p>
    <w:p w14:paraId="5459B6C3" w14:textId="41350E24" w:rsidR="00037947" w:rsidRPr="00EF58CB" w:rsidRDefault="00A3286A">
      <w:pPr>
        <w:spacing w:line="360" w:lineRule="auto"/>
        <w:ind w:left="720"/>
        <w:jc w:val="both"/>
        <w:rPr>
          <w:rFonts w:ascii="Times New Roman" w:hAnsi="Times New Roman"/>
          <w:sz w:val="20"/>
          <w:szCs w:val="20"/>
        </w:rPr>
        <w:pPrChange w:id="276" w:author="Eniola" w:date="2018-08-08T18:20:00Z">
          <w:pPr>
            <w:spacing w:line="360" w:lineRule="auto"/>
            <w:jc w:val="both"/>
          </w:pPr>
        </w:pPrChange>
      </w:pPr>
      <w:r>
        <w:rPr>
          <w:rFonts w:ascii="Times New Roman" w:hAnsi="Times New Roman"/>
          <w:noProof/>
          <w:sz w:val="20"/>
          <w:szCs w:val="20"/>
        </w:rPr>
        <mc:AlternateContent>
          <mc:Choice Requires="wpg">
            <w:drawing>
              <wp:anchor distT="0" distB="0" distL="114300" distR="114300" simplePos="0" relativeHeight="251665920" behindDoc="0" locked="0" layoutInCell="1" allowOverlap="1" wp14:anchorId="42E51863" wp14:editId="39A08E9F">
                <wp:simplePos x="0" y="0"/>
                <wp:positionH relativeFrom="column">
                  <wp:posOffset>885825</wp:posOffset>
                </wp:positionH>
                <wp:positionV relativeFrom="paragraph">
                  <wp:posOffset>60325</wp:posOffset>
                </wp:positionV>
                <wp:extent cx="4880610" cy="2553335"/>
                <wp:effectExtent l="0" t="0" r="15240" b="0"/>
                <wp:wrapNone/>
                <wp:docPr id="64" name="Group 64"/>
                <wp:cNvGraphicFramePr/>
                <a:graphic xmlns:a="http://schemas.openxmlformats.org/drawingml/2006/main">
                  <a:graphicData uri="http://schemas.microsoft.com/office/word/2010/wordprocessingGroup">
                    <wpg:wgp>
                      <wpg:cNvGrpSpPr/>
                      <wpg:grpSpPr>
                        <a:xfrm>
                          <a:off x="0" y="0"/>
                          <a:ext cx="4880610" cy="2553335"/>
                          <a:chOff x="0" y="0"/>
                          <a:chExt cx="4880610" cy="2553335"/>
                        </a:xfrm>
                      </wpg:grpSpPr>
                      <wpg:grpSp>
                        <wpg:cNvPr id="25" name="Group 25"/>
                        <wpg:cNvGrpSpPr>
                          <a:grpSpLocks/>
                        </wpg:cNvGrpSpPr>
                        <wpg:grpSpPr>
                          <a:xfrm>
                            <a:off x="0" y="0"/>
                            <a:ext cx="4880610" cy="2553335"/>
                            <a:chOff x="28575" y="8805"/>
                            <a:chExt cx="5700903" cy="2934099"/>
                          </a:xfrm>
                        </wpg:grpSpPr>
                        <wps:wsp>
                          <wps:cNvPr id="23" name="Rectangle 23"/>
                          <wps:cNvSpPr/>
                          <wps:spPr>
                            <a:xfrm>
                              <a:off x="166878" y="8805"/>
                              <a:ext cx="5562600" cy="2609850"/>
                            </a:xfrm>
                            <a:prstGeom prst="rect">
                              <a:avLst/>
                            </a:prstGeom>
                            <a:blipFill dpi="0" rotWithShape="1">
                              <a:blip r:embed="rId21">
                                <a:extLst>
                                  <a:ext uri="{28A0092B-C50C-407E-A947-70E740481C1C}">
                                    <a14:useLocalDpi xmlns:a14="http://schemas.microsoft.com/office/drawing/2010/main" val="0"/>
                                  </a:ext>
                                </a:extLst>
                              </a:blip>
                              <a:srcRect/>
                              <a:stretch>
                                <a:fillRect/>
                              </a:stretch>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 Box 24"/>
                          <wps:cNvSpPr txBox="1"/>
                          <wps:spPr>
                            <a:xfrm>
                              <a:off x="28575" y="2618655"/>
                              <a:ext cx="3762375" cy="324249"/>
                            </a:xfrm>
                            <a:prstGeom prst="rect">
                              <a:avLst/>
                            </a:prstGeom>
                            <a:solidFill>
                              <a:sysClr val="window" lastClr="FFFFFF"/>
                            </a:solidFill>
                            <a:ln w="6350">
                              <a:noFill/>
                            </a:ln>
                          </wps:spPr>
                          <wps:txbx>
                            <w:txbxContent>
                              <w:p w14:paraId="0C36570E" w14:textId="77777777" w:rsidR="00513309" w:rsidRPr="005F431F" w:rsidRDefault="00513309" w:rsidP="00513309">
                                <w:pPr>
                                  <w:rPr>
                                    <w:rFonts w:ascii="Times New Roman" w:hAnsi="Times New Roman"/>
                                    <w:sz w:val="20"/>
                                    <w:szCs w:val="20"/>
                                  </w:rPr>
                                </w:pPr>
                                <w:r>
                                  <w:rPr>
                                    <w:rFonts w:ascii="Times New Roman" w:hAnsi="Times New Roman"/>
                                    <w:sz w:val="20"/>
                                    <w:szCs w:val="20"/>
                                  </w:rPr>
                                  <w:t>Fig</w:t>
                                </w:r>
                                <w:r w:rsidR="004D7547">
                                  <w:rPr>
                                    <w:rFonts w:ascii="Times New Roman" w:hAnsi="Times New Roman"/>
                                    <w:sz w:val="20"/>
                                    <w:szCs w:val="20"/>
                                  </w:rPr>
                                  <w:t>.</w:t>
                                </w:r>
                                <w:r>
                                  <w:rPr>
                                    <w:rFonts w:ascii="Times New Roman" w:hAnsi="Times New Roman"/>
                                    <w:sz w:val="20"/>
                                    <w:szCs w:val="20"/>
                                  </w:rPr>
                                  <w:t xml:space="preserve"> 6</w:t>
                                </w:r>
                                <w:r w:rsidR="004237D0">
                                  <w:rPr>
                                    <w:rFonts w:ascii="Times New Roman" w:hAnsi="Times New Roman"/>
                                    <w:sz w:val="20"/>
                                    <w:szCs w:val="20"/>
                                  </w:rPr>
                                  <w:t>b</w:t>
                                </w:r>
                                <w:r w:rsidR="004D7547">
                                  <w:rPr>
                                    <w:rFonts w:ascii="Times New Roman" w:hAnsi="Times New Roman"/>
                                    <w:sz w:val="20"/>
                                    <w:szCs w:val="20"/>
                                  </w:rPr>
                                  <w:t xml:space="preserve">. SHA256 (Hash &amp; Block) </w:t>
                                </w:r>
                                <w:r w:rsidR="004D7547" w:rsidRPr="004D7547">
                                  <w:rPr>
                                    <w:rFonts w:ascii="Times New Roman" w:hAnsi="Times New Roman"/>
                                    <w:sz w:val="20"/>
                                    <w:szCs w:val="20"/>
                                  </w:rPr>
                                  <w:t>©SuperDataScience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9" name="Group 59"/>
                        <wpg:cNvGrpSpPr/>
                        <wpg:grpSpPr>
                          <a:xfrm>
                            <a:off x="3095625" y="428625"/>
                            <a:ext cx="542925" cy="361950"/>
                            <a:chOff x="0" y="0"/>
                            <a:chExt cx="542925" cy="361950"/>
                          </a:xfrm>
                        </wpg:grpSpPr>
                        <wps:wsp>
                          <wps:cNvPr id="57" name="Oval 57"/>
                          <wps:cNvSpPr/>
                          <wps:spPr>
                            <a:xfrm>
                              <a:off x="0" y="0"/>
                              <a:ext cx="409575" cy="24765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flipH="1" flipV="1">
                              <a:off x="409576" y="200026"/>
                              <a:ext cx="133349" cy="161924"/>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wpg:grpSp>
                    </wpg:wgp>
                  </a:graphicData>
                </a:graphic>
              </wp:anchor>
            </w:drawing>
          </mc:Choice>
          <mc:Fallback>
            <w:pict>
              <v:group w14:anchorId="42E51863" id="Group 64" o:spid="_x0000_s1049" style="position:absolute;left:0;text-align:left;margin-left:69.75pt;margin-top:4.75pt;width:384.3pt;height:201.05pt;z-index:251665920" coordsize="48806,25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">
                <v:group id="Group 25" o:spid="_x0000_s1050" style="position:absolute;width:48806;height:25533" coordorigin="285,88" coordsize="57009,29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3" o:spid="_x0000_s1051" style="position:absolute;left:1668;top:88;width:55626;height:26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" strokecolor="#41719c" strokeweight="1pt">
                    <v:fill r:id="rId22" o:title="" recolor="t" rotate="t" type="frame"/>
                  </v:rect>
                  <v:shape id="Text Box 24" o:spid="_x0000_s1052" type="#_x0000_t202" style="position:absolute;left:285;top:26186;width:37624;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" fillcolor="window" stroked="f" strokeweight=".5pt">
                    <v:textbox>
                      <w:txbxContent>
                        <w:p w14:paraId="0C36570E" w14:textId="77777777" w:rsidR="00513309" w:rsidRPr="005F431F" w:rsidRDefault="00513309" w:rsidP="00513309">
                          <w:pPr>
                            <w:rPr>
                              <w:rFonts w:ascii="Times New Roman" w:hAnsi="Times New Roman"/>
                              <w:sz w:val="20"/>
                              <w:szCs w:val="20"/>
                            </w:rPr>
                          </w:pPr>
                          <w:r>
                            <w:rPr>
                              <w:rFonts w:ascii="Times New Roman" w:hAnsi="Times New Roman"/>
                              <w:sz w:val="20"/>
                              <w:szCs w:val="20"/>
                            </w:rPr>
                            <w:t>Fig</w:t>
                          </w:r>
                          <w:r w:rsidR="004D7547">
                            <w:rPr>
                              <w:rFonts w:ascii="Times New Roman" w:hAnsi="Times New Roman"/>
                              <w:sz w:val="20"/>
                              <w:szCs w:val="20"/>
                            </w:rPr>
                            <w:t>.</w:t>
                          </w:r>
                          <w:r>
                            <w:rPr>
                              <w:rFonts w:ascii="Times New Roman" w:hAnsi="Times New Roman"/>
                              <w:sz w:val="20"/>
                              <w:szCs w:val="20"/>
                            </w:rPr>
                            <w:t xml:space="preserve"> 6</w:t>
                          </w:r>
                          <w:r w:rsidR="004237D0">
                            <w:rPr>
                              <w:rFonts w:ascii="Times New Roman" w:hAnsi="Times New Roman"/>
                              <w:sz w:val="20"/>
                              <w:szCs w:val="20"/>
                            </w:rPr>
                            <w:t>b</w:t>
                          </w:r>
                          <w:r w:rsidR="004D7547">
                            <w:rPr>
                              <w:rFonts w:ascii="Times New Roman" w:hAnsi="Times New Roman"/>
                              <w:sz w:val="20"/>
                              <w:szCs w:val="20"/>
                            </w:rPr>
                            <w:t xml:space="preserve">. SHA256 (Hash &amp; Block) </w:t>
                          </w:r>
                          <w:r w:rsidR="004D7547" w:rsidRPr="004D7547">
                            <w:rPr>
                              <w:rFonts w:ascii="Times New Roman" w:hAnsi="Times New Roman"/>
                              <w:sz w:val="20"/>
                              <w:szCs w:val="20"/>
                            </w:rPr>
                            <w:t>©SuperDataScience</w:t>
                          </w:r>
                        </w:p>
                      </w:txbxContent>
                    </v:textbox>
                  </v:shape>
                </v:group>
                <v:group id="Group 59" o:spid="_x0000_s1053" style="position:absolute;left:30956;top:4286;width:5429;height:3619" coordsize="5429,3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oval id="Oval 57" o:spid="_x0000_s1054" style="position:absolute;width:4095;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" filled="f" strokecolor="#c00000" strokeweight="1pt">
                    <v:stroke joinstyle="miter"/>
                  </v:oval>
                  <v:shape id="Straight Arrow Connector 58" o:spid="_x0000_s1055" type="#_x0000_t32" style="position:absolute;left:4095;top:2000;width:1334;height:16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" strokecolor="#70ad47 [3209]" strokeweight="1.5pt">
                    <v:stroke endarrow="block" joinstyle="miter"/>
                  </v:shape>
                </v:group>
              </v:group>
            </w:pict>
          </mc:Fallback>
        </mc:AlternateContent>
      </w:r>
    </w:p>
    <w:p w14:paraId="10C5425D" w14:textId="2CD6D7AF" w:rsidR="006E61B5" w:rsidRPr="00DE0822" w:rsidRDefault="006E61B5">
      <w:pPr>
        <w:spacing w:line="360" w:lineRule="auto"/>
        <w:ind w:left="720"/>
        <w:jc w:val="both"/>
        <w:rPr>
          <w:rFonts w:ascii="Times New Roman" w:hAnsi="Times New Roman"/>
          <w:sz w:val="20"/>
          <w:szCs w:val="20"/>
        </w:rPr>
        <w:pPrChange w:id="277" w:author="Eniola" w:date="2018-08-08T18:20:00Z">
          <w:pPr>
            <w:spacing w:line="360" w:lineRule="auto"/>
            <w:jc w:val="both"/>
          </w:pPr>
        </w:pPrChange>
      </w:pPr>
    </w:p>
    <w:p w14:paraId="7A8FB65C" w14:textId="5AC674E8" w:rsidR="006E61B5" w:rsidRPr="00A85BD5" w:rsidRDefault="006E61B5">
      <w:pPr>
        <w:spacing w:line="360" w:lineRule="auto"/>
        <w:ind w:left="720"/>
        <w:jc w:val="both"/>
        <w:rPr>
          <w:rFonts w:ascii="Times New Roman" w:hAnsi="Times New Roman"/>
          <w:sz w:val="20"/>
          <w:szCs w:val="20"/>
        </w:rPr>
        <w:pPrChange w:id="278" w:author="Eniola" w:date="2018-08-08T18:20:00Z">
          <w:pPr>
            <w:spacing w:line="360" w:lineRule="auto"/>
            <w:jc w:val="both"/>
          </w:pPr>
        </w:pPrChange>
      </w:pPr>
    </w:p>
    <w:p w14:paraId="7653D9AF" w14:textId="77777777" w:rsidR="006E61B5" w:rsidRPr="00A85BD5" w:rsidRDefault="006E61B5">
      <w:pPr>
        <w:spacing w:line="360" w:lineRule="auto"/>
        <w:ind w:left="720"/>
        <w:jc w:val="both"/>
        <w:rPr>
          <w:rFonts w:ascii="Times New Roman" w:hAnsi="Times New Roman"/>
          <w:sz w:val="20"/>
          <w:szCs w:val="20"/>
        </w:rPr>
        <w:pPrChange w:id="279" w:author="Eniola" w:date="2018-08-08T18:20:00Z">
          <w:pPr>
            <w:spacing w:line="360" w:lineRule="auto"/>
            <w:jc w:val="both"/>
          </w:pPr>
        </w:pPrChange>
      </w:pPr>
    </w:p>
    <w:p w14:paraId="09D30EEE" w14:textId="77777777" w:rsidR="006E61B5" w:rsidRPr="00A85BD5" w:rsidRDefault="006E61B5">
      <w:pPr>
        <w:spacing w:line="360" w:lineRule="auto"/>
        <w:ind w:left="720"/>
        <w:jc w:val="both"/>
        <w:rPr>
          <w:rFonts w:ascii="Times New Roman" w:hAnsi="Times New Roman"/>
          <w:sz w:val="20"/>
          <w:szCs w:val="20"/>
        </w:rPr>
        <w:pPrChange w:id="280" w:author="Eniola" w:date="2018-08-08T18:20:00Z">
          <w:pPr>
            <w:spacing w:line="360" w:lineRule="auto"/>
            <w:jc w:val="both"/>
          </w:pPr>
        </w:pPrChange>
      </w:pPr>
    </w:p>
    <w:p w14:paraId="00F079C9" w14:textId="77777777" w:rsidR="006E61B5" w:rsidRPr="00A85BD5" w:rsidRDefault="006E61B5">
      <w:pPr>
        <w:spacing w:line="360" w:lineRule="auto"/>
        <w:ind w:left="720"/>
        <w:jc w:val="both"/>
        <w:rPr>
          <w:rFonts w:ascii="Times New Roman" w:hAnsi="Times New Roman"/>
          <w:sz w:val="20"/>
          <w:szCs w:val="20"/>
        </w:rPr>
        <w:pPrChange w:id="281" w:author="Eniola" w:date="2018-08-08T18:20:00Z">
          <w:pPr>
            <w:spacing w:line="360" w:lineRule="auto"/>
            <w:jc w:val="both"/>
          </w:pPr>
        </w:pPrChange>
      </w:pPr>
    </w:p>
    <w:p w14:paraId="247CC5C6" w14:textId="77777777" w:rsidR="006E61B5" w:rsidRPr="00A85BD5" w:rsidRDefault="006E61B5">
      <w:pPr>
        <w:spacing w:line="360" w:lineRule="auto"/>
        <w:ind w:left="720"/>
        <w:jc w:val="both"/>
        <w:rPr>
          <w:rFonts w:ascii="Times New Roman" w:hAnsi="Times New Roman"/>
          <w:sz w:val="20"/>
          <w:szCs w:val="20"/>
        </w:rPr>
        <w:pPrChange w:id="282" w:author="Eniola" w:date="2018-08-08T18:20:00Z">
          <w:pPr>
            <w:spacing w:line="360" w:lineRule="auto"/>
            <w:jc w:val="both"/>
          </w:pPr>
        </w:pPrChange>
      </w:pPr>
    </w:p>
    <w:p w14:paraId="61BC07C8" w14:textId="77777777" w:rsidR="006E61B5" w:rsidRPr="00A85BD5" w:rsidRDefault="006E61B5">
      <w:pPr>
        <w:spacing w:line="360" w:lineRule="auto"/>
        <w:ind w:left="720"/>
        <w:jc w:val="both"/>
        <w:rPr>
          <w:rFonts w:ascii="Times New Roman" w:hAnsi="Times New Roman"/>
          <w:sz w:val="20"/>
          <w:szCs w:val="20"/>
        </w:rPr>
        <w:pPrChange w:id="283" w:author="Eniola" w:date="2018-08-08T18:20:00Z">
          <w:pPr>
            <w:spacing w:line="360" w:lineRule="auto"/>
            <w:jc w:val="both"/>
          </w:pPr>
        </w:pPrChange>
      </w:pPr>
    </w:p>
    <w:p w14:paraId="40F1BA7E" w14:textId="77777777" w:rsidR="00A3286A" w:rsidRDefault="00A3286A">
      <w:pPr>
        <w:spacing w:line="360" w:lineRule="auto"/>
        <w:ind w:left="720"/>
        <w:jc w:val="both"/>
        <w:rPr>
          <w:ins w:id="284" w:author="Eniola" w:date="2018-08-10T10:31:00Z"/>
          <w:rFonts w:ascii="Times New Roman" w:hAnsi="Times New Roman"/>
          <w:b/>
          <w:sz w:val="20"/>
          <w:szCs w:val="20"/>
        </w:rPr>
        <w:pPrChange w:id="285" w:author="Eniola" w:date="2018-08-08T18:20:00Z">
          <w:pPr>
            <w:spacing w:line="360" w:lineRule="auto"/>
            <w:jc w:val="both"/>
          </w:pPr>
        </w:pPrChange>
      </w:pPr>
    </w:p>
    <w:p w14:paraId="05837A9C" w14:textId="399FC267" w:rsidR="00513309" w:rsidRPr="00A85BD5" w:rsidRDefault="00493679">
      <w:pPr>
        <w:spacing w:line="360" w:lineRule="auto"/>
        <w:ind w:left="720"/>
        <w:jc w:val="both"/>
        <w:rPr>
          <w:rFonts w:ascii="Times New Roman" w:hAnsi="Times New Roman"/>
          <w:b/>
          <w:sz w:val="20"/>
          <w:szCs w:val="20"/>
        </w:rPr>
        <w:pPrChange w:id="286" w:author="Eniola" w:date="2018-08-08T18:20:00Z">
          <w:pPr>
            <w:spacing w:line="360" w:lineRule="auto"/>
            <w:jc w:val="both"/>
          </w:pPr>
        </w:pPrChange>
      </w:pPr>
      <w:r w:rsidRPr="00A85BD5">
        <w:rPr>
          <w:rFonts w:ascii="Times New Roman" w:hAnsi="Times New Roman"/>
          <w:b/>
          <w:sz w:val="20"/>
          <w:szCs w:val="20"/>
        </w:rPr>
        <w:t>The 5 requirements for the Hash Algorithms.</w:t>
      </w:r>
    </w:p>
    <w:p w14:paraId="20036088" w14:textId="77777777" w:rsidR="00493679" w:rsidRPr="00A85BD5" w:rsidRDefault="00493679">
      <w:pPr>
        <w:spacing w:line="360" w:lineRule="auto"/>
        <w:ind w:left="720"/>
        <w:jc w:val="both"/>
        <w:rPr>
          <w:rFonts w:ascii="Times New Roman" w:hAnsi="Times New Roman"/>
          <w:sz w:val="20"/>
          <w:szCs w:val="20"/>
        </w:rPr>
        <w:pPrChange w:id="287" w:author="Eniola" w:date="2018-08-08T18:20:00Z">
          <w:pPr>
            <w:spacing w:line="360" w:lineRule="auto"/>
            <w:jc w:val="both"/>
          </w:pPr>
        </w:pPrChange>
      </w:pPr>
      <w:r w:rsidRPr="00A85BD5">
        <w:rPr>
          <w:rFonts w:ascii="Times New Roman" w:hAnsi="Times New Roman"/>
          <w:sz w:val="20"/>
          <w:szCs w:val="20"/>
        </w:rPr>
        <w:t xml:space="preserve">There </w:t>
      </w:r>
      <w:r w:rsidR="00E07F86" w:rsidRPr="00A85BD5">
        <w:rPr>
          <w:rFonts w:ascii="Times New Roman" w:hAnsi="Times New Roman"/>
          <w:sz w:val="20"/>
          <w:szCs w:val="20"/>
        </w:rPr>
        <w:t>is</w:t>
      </w:r>
      <w:r w:rsidRPr="00A85BD5">
        <w:rPr>
          <w:rFonts w:ascii="Times New Roman" w:hAnsi="Times New Roman"/>
          <w:sz w:val="20"/>
          <w:szCs w:val="20"/>
        </w:rPr>
        <w:t xml:space="preserve"> certain requirement for it be useful;</w:t>
      </w:r>
    </w:p>
    <w:p w14:paraId="3C9AFB2D" w14:textId="77777777" w:rsidR="00493679" w:rsidRPr="00A85BD5" w:rsidRDefault="00B13FEF" w:rsidP="00A85BD5">
      <w:pPr>
        <w:pStyle w:val="ListParagraph"/>
        <w:numPr>
          <w:ilvl w:val="0"/>
          <w:numId w:val="12"/>
        </w:numPr>
        <w:spacing w:line="360" w:lineRule="auto"/>
        <w:jc w:val="both"/>
        <w:rPr>
          <w:rFonts w:ascii="Times New Roman" w:hAnsi="Times New Roman"/>
          <w:sz w:val="20"/>
          <w:szCs w:val="20"/>
        </w:rPr>
      </w:pPr>
      <w:r w:rsidRPr="00A85BD5">
        <w:rPr>
          <w:rFonts w:ascii="Times New Roman" w:hAnsi="Times New Roman"/>
          <w:sz w:val="20"/>
          <w:szCs w:val="20"/>
        </w:rPr>
        <w:t>I</w:t>
      </w:r>
      <w:r w:rsidR="00493679" w:rsidRPr="00A85BD5">
        <w:rPr>
          <w:rFonts w:ascii="Times New Roman" w:hAnsi="Times New Roman"/>
          <w:sz w:val="20"/>
          <w:szCs w:val="20"/>
        </w:rPr>
        <w:t xml:space="preserve">t has to be </w:t>
      </w:r>
      <w:r w:rsidR="00493679" w:rsidRPr="00A85BD5">
        <w:rPr>
          <w:rFonts w:ascii="Times New Roman" w:hAnsi="Times New Roman"/>
          <w:b/>
          <w:sz w:val="20"/>
          <w:szCs w:val="20"/>
        </w:rPr>
        <w:t>One-Way</w:t>
      </w:r>
      <w:r w:rsidR="00493679" w:rsidRPr="00A85BD5">
        <w:rPr>
          <w:rFonts w:ascii="Times New Roman" w:hAnsi="Times New Roman"/>
          <w:sz w:val="20"/>
          <w:szCs w:val="20"/>
        </w:rPr>
        <w:t>.</w:t>
      </w:r>
      <w:r w:rsidRPr="00A85BD5">
        <w:rPr>
          <w:rFonts w:ascii="Times New Roman" w:hAnsi="Times New Roman"/>
          <w:sz w:val="20"/>
          <w:szCs w:val="20"/>
        </w:rPr>
        <w:t xml:space="preserve"> You cannot go from the hash to the data. </w:t>
      </w:r>
      <w:r w:rsidR="00E94467" w:rsidRPr="00A85BD5">
        <w:rPr>
          <w:rFonts w:ascii="Times New Roman" w:hAnsi="Times New Roman"/>
          <w:sz w:val="20"/>
          <w:szCs w:val="20"/>
        </w:rPr>
        <w:t>In case</w:t>
      </w:r>
      <w:r w:rsidRPr="00A85BD5">
        <w:rPr>
          <w:rFonts w:ascii="Times New Roman" w:hAnsi="Times New Roman"/>
          <w:sz w:val="20"/>
          <w:szCs w:val="20"/>
        </w:rPr>
        <w:t xml:space="preserve"> of a finger print, you can </w:t>
      </w:r>
      <w:r w:rsidR="0088767B" w:rsidRPr="00A85BD5">
        <w:rPr>
          <w:rFonts w:ascii="Times New Roman" w:hAnsi="Times New Roman"/>
          <w:sz w:val="20"/>
          <w:szCs w:val="20"/>
        </w:rPr>
        <w:t xml:space="preserve">only use the finger print to get the Hash, you </w:t>
      </w:r>
      <w:r w:rsidR="00E94467" w:rsidRPr="00A85BD5">
        <w:rPr>
          <w:rFonts w:ascii="Times New Roman" w:hAnsi="Times New Roman"/>
          <w:sz w:val="20"/>
          <w:szCs w:val="20"/>
        </w:rPr>
        <w:t>cannot</w:t>
      </w:r>
      <w:r w:rsidR="0088767B" w:rsidRPr="00A85BD5">
        <w:rPr>
          <w:rFonts w:ascii="Times New Roman" w:hAnsi="Times New Roman"/>
          <w:sz w:val="20"/>
          <w:szCs w:val="20"/>
        </w:rPr>
        <w:t xml:space="preserve"> use the </w:t>
      </w:r>
      <w:r w:rsidR="00E94467" w:rsidRPr="00A85BD5">
        <w:rPr>
          <w:rFonts w:ascii="Times New Roman" w:hAnsi="Times New Roman"/>
          <w:sz w:val="20"/>
          <w:szCs w:val="20"/>
        </w:rPr>
        <w:t>Hash to get the finger print.</w:t>
      </w:r>
    </w:p>
    <w:p w14:paraId="20A2C8EA" w14:textId="77777777" w:rsidR="00B13FEF" w:rsidRPr="00A85BD5" w:rsidRDefault="00B13FEF" w:rsidP="00A85BD5">
      <w:pPr>
        <w:pStyle w:val="ListParagraph"/>
        <w:numPr>
          <w:ilvl w:val="0"/>
          <w:numId w:val="12"/>
        </w:numPr>
        <w:spacing w:line="360" w:lineRule="auto"/>
        <w:jc w:val="both"/>
        <w:rPr>
          <w:rFonts w:ascii="Times New Roman" w:hAnsi="Times New Roman"/>
          <w:sz w:val="20"/>
          <w:szCs w:val="20"/>
        </w:rPr>
      </w:pPr>
      <w:r w:rsidRPr="00A85BD5">
        <w:rPr>
          <w:rFonts w:ascii="Times New Roman" w:hAnsi="Times New Roman"/>
          <w:sz w:val="20"/>
          <w:szCs w:val="20"/>
        </w:rPr>
        <w:t xml:space="preserve">It has </w:t>
      </w:r>
      <w:r w:rsidR="00882CC8" w:rsidRPr="00A85BD5">
        <w:rPr>
          <w:rFonts w:ascii="Times New Roman" w:hAnsi="Times New Roman"/>
          <w:sz w:val="20"/>
          <w:szCs w:val="20"/>
        </w:rPr>
        <w:t xml:space="preserve">to be </w:t>
      </w:r>
      <w:r w:rsidR="00882CC8" w:rsidRPr="00A85BD5">
        <w:rPr>
          <w:rFonts w:ascii="Times New Roman" w:hAnsi="Times New Roman"/>
          <w:b/>
          <w:sz w:val="20"/>
          <w:szCs w:val="20"/>
        </w:rPr>
        <w:t>Deterministic</w:t>
      </w:r>
      <w:r w:rsidR="00673829" w:rsidRPr="00A85BD5">
        <w:rPr>
          <w:rFonts w:ascii="Times New Roman" w:hAnsi="Times New Roman"/>
          <w:sz w:val="20"/>
          <w:szCs w:val="20"/>
        </w:rPr>
        <w:t>.</w:t>
      </w:r>
      <w:r w:rsidR="00910E98" w:rsidRPr="00A85BD5">
        <w:rPr>
          <w:rFonts w:ascii="Times New Roman" w:hAnsi="Times New Roman"/>
          <w:sz w:val="20"/>
          <w:szCs w:val="20"/>
        </w:rPr>
        <w:t xml:space="preserve"> Meaning that, if I take the exactly the same document and run to apply the Hash algorithm again, I will </w:t>
      </w:r>
      <w:r w:rsidR="00523365" w:rsidRPr="00A85BD5">
        <w:rPr>
          <w:rFonts w:ascii="Times New Roman" w:hAnsi="Times New Roman"/>
          <w:sz w:val="20"/>
          <w:szCs w:val="20"/>
        </w:rPr>
        <w:t>get exactly the same result.</w:t>
      </w:r>
    </w:p>
    <w:p w14:paraId="20026B23" w14:textId="77777777" w:rsidR="00722C19" w:rsidRPr="00A85BD5" w:rsidRDefault="00722C19" w:rsidP="00EF58CB">
      <w:pPr>
        <w:pStyle w:val="ListParagraph"/>
        <w:numPr>
          <w:ilvl w:val="0"/>
          <w:numId w:val="12"/>
        </w:numPr>
        <w:spacing w:line="360" w:lineRule="auto"/>
        <w:jc w:val="both"/>
        <w:rPr>
          <w:rFonts w:ascii="Times New Roman" w:hAnsi="Times New Roman"/>
          <w:sz w:val="20"/>
          <w:szCs w:val="20"/>
        </w:rPr>
      </w:pPr>
      <w:r w:rsidRPr="00A85BD5">
        <w:rPr>
          <w:rFonts w:ascii="Times New Roman" w:hAnsi="Times New Roman"/>
          <w:sz w:val="20"/>
          <w:szCs w:val="20"/>
        </w:rPr>
        <w:t xml:space="preserve">It has to be </w:t>
      </w:r>
      <w:r w:rsidRPr="00A85BD5">
        <w:rPr>
          <w:rFonts w:ascii="Times New Roman" w:hAnsi="Times New Roman"/>
          <w:b/>
          <w:sz w:val="20"/>
          <w:szCs w:val="20"/>
        </w:rPr>
        <w:t>Fast Computation</w:t>
      </w:r>
      <w:r w:rsidRPr="00A85BD5">
        <w:rPr>
          <w:rFonts w:ascii="Times New Roman" w:hAnsi="Times New Roman"/>
          <w:sz w:val="20"/>
          <w:szCs w:val="20"/>
        </w:rPr>
        <w:t xml:space="preserve">. </w:t>
      </w:r>
      <w:r w:rsidR="00F85BE8" w:rsidRPr="00A85BD5">
        <w:rPr>
          <w:rFonts w:ascii="Times New Roman" w:hAnsi="Times New Roman"/>
          <w:sz w:val="20"/>
          <w:szCs w:val="20"/>
        </w:rPr>
        <w:t>We will see why it is truly important in the entire blockchain development process.</w:t>
      </w:r>
    </w:p>
    <w:p w14:paraId="17D4E50D" w14:textId="77777777" w:rsidR="000B5353" w:rsidRPr="00A85BD5" w:rsidRDefault="000B5353" w:rsidP="00DE0822">
      <w:pPr>
        <w:pStyle w:val="ListParagraph"/>
        <w:numPr>
          <w:ilvl w:val="0"/>
          <w:numId w:val="12"/>
        </w:numPr>
        <w:spacing w:line="360" w:lineRule="auto"/>
        <w:jc w:val="both"/>
        <w:rPr>
          <w:rFonts w:ascii="Times New Roman" w:hAnsi="Times New Roman"/>
          <w:sz w:val="20"/>
          <w:szCs w:val="20"/>
        </w:rPr>
      </w:pPr>
      <w:r w:rsidRPr="00A85BD5">
        <w:rPr>
          <w:rFonts w:ascii="Times New Roman" w:hAnsi="Times New Roman"/>
          <w:sz w:val="20"/>
          <w:szCs w:val="20"/>
        </w:rPr>
        <w:t xml:space="preserve">The </w:t>
      </w:r>
      <w:r w:rsidRPr="00A85BD5">
        <w:rPr>
          <w:rFonts w:ascii="Times New Roman" w:hAnsi="Times New Roman"/>
          <w:b/>
          <w:sz w:val="20"/>
          <w:szCs w:val="20"/>
        </w:rPr>
        <w:t>Avalanche Effect</w:t>
      </w:r>
      <w:r w:rsidR="00487C86" w:rsidRPr="00A85BD5">
        <w:rPr>
          <w:rFonts w:ascii="Times New Roman" w:hAnsi="Times New Roman"/>
          <w:sz w:val="20"/>
          <w:szCs w:val="20"/>
        </w:rPr>
        <w:t xml:space="preserve">. It is an </w:t>
      </w:r>
      <w:r w:rsidR="0055539A" w:rsidRPr="00A85BD5">
        <w:rPr>
          <w:rFonts w:ascii="Times New Roman" w:hAnsi="Times New Roman"/>
          <w:sz w:val="20"/>
          <w:szCs w:val="20"/>
        </w:rPr>
        <w:t>ultra-high</w:t>
      </w:r>
      <w:r w:rsidR="00487C86" w:rsidRPr="00A85BD5">
        <w:rPr>
          <w:rFonts w:ascii="Times New Roman" w:hAnsi="Times New Roman"/>
          <w:sz w:val="20"/>
          <w:szCs w:val="20"/>
        </w:rPr>
        <w:t xml:space="preserve"> requirement </w:t>
      </w:r>
      <w:r w:rsidR="000928A7" w:rsidRPr="00A85BD5">
        <w:rPr>
          <w:rFonts w:ascii="Times New Roman" w:hAnsi="Times New Roman"/>
          <w:sz w:val="20"/>
          <w:szCs w:val="20"/>
        </w:rPr>
        <w:t xml:space="preserve">of </w:t>
      </w:r>
      <w:r w:rsidR="0055539A" w:rsidRPr="00A85BD5">
        <w:rPr>
          <w:rFonts w:ascii="Times New Roman" w:hAnsi="Times New Roman"/>
          <w:sz w:val="20"/>
          <w:szCs w:val="20"/>
        </w:rPr>
        <w:t>the Hash algorithm. The Avalanche Effect means, if we take the same document</w:t>
      </w:r>
      <w:r w:rsidR="006A6B3B" w:rsidRPr="00A85BD5">
        <w:rPr>
          <w:rFonts w:ascii="Times New Roman" w:hAnsi="Times New Roman"/>
          <w:sz w:val="20"/>
          <w:szCs w:val="20"/>
        </w:rPr>
        <w:t xml:space="preserve"> and make a tiny little change of data in the document, then the </w:t>
      </w:r>
      <w:r w:rsidR="00A80392" w:rsidRPr="00A85BD5">
        <w:rPr>
          <w:rFonts w:ascii="Times New Roman" w:hAnsi="Times New Roman"/>
          <w:sz w:val="20"/>
          <w:szCs w:val="20"/>
        </w:rPr>
        <w:t xml:space="preserve">Hash will be absolutely different. It is called the Avalanche Effect because </w:t>
      </w:r>
      <w:r w:rsidR="00A03E96" w:rsidRPr="00A85BD5">
        <w:rPr>
          <w:rFonts w:ascii="Times New Roman" w:hAnsi="Times New Roman"/>
          <w:sz w:val="20"/>
          <w:szCs w:val="20"/>
        </w:rPr>
        <w:t>the way it is been implemented in the algorithm.</w:t>
      </w:r>
    </w:p>
    <w:p w14:paraId="5D63D433" w14:textId="4923CED6" w:rsidR="00430950" w:rsidRDefault="00C0022B">
      <w:pPr>
        <w:pStyle w:val="ListParagraph"/>
        <w:numPr>
          <w:ilvl w:val="0"/>
          <w:numId w:val="12"/>
        </w:numPr>
        <w:spacing w:line="360" w:lineRule="auto"/>
        <w:jc w:val="both"/>
        <w:rPr>
          <w:ins w:id="288" w:author="Eniola" w:date="2018-08-10T10:31:00Z"/>
          <w:rFonts w:ascii="Times New Roman" w:hAnsi="Times New Roman"/>
          <w:sz w:val="20"/>
          <w:szCs w:val="20"/>
        </w:rPr>
      </w:pPr>
      <w:r w:rsidRPr="00A85BD5">
        <w:rPr>
          <w:rFonts w:ascii="Times New Roman" w:hAnsi="Times New Roman"/>
          <w:sz w:val="20"/>
          <w:szCs w:val="20"/>
        </w:rPr>
        <w:t xml:space="preserve">It </w:t>
      </w:r>
      <w:r w:rsidRPr="00A85BD5">
        <w:rPr>
          <w:rFonts w:ascii="Times New Roman" w:hAnsi="Times New Roman"/>
          <w:b/>
          <w:sz w:val="20"/>
          <w:szCs w:val="20"/>
        </w:rPr>
        <w:t>Must</w:t>
      </w:r>
      <w:r w:rsidRPr="00A85BD5">
        <w:rPr>
          <w:rFonts w:ascii="Times New Roman" w:hAnsi="Times New Roman"/>
          <w:sz w:val="20"/>
          <w:szCs w:val="20"/>
        </w:rPr>
        <w:t xml:space="preserve"> </w:t>
      </w:r>
      <w:r w:rsidR="001F185F" w:rsidRPr="00A85BD5">
        <w:rPr>
          <w:rFonts w:ascii="Times New Roman" w:hAnsi="Times New Roman"/>
          <w:sz w:val="20"/>
          <w:szCs w:val="20"/>
        </w:rPr>
        <w:t>withstand c</w:t>
      </w:r>
      <w:r w:rsidRPr="00A85BD5">
        <w:rPr>
          <w:rFonts w:ascii="Times New Roman" w:hAnsi="Times New Roman"/>
          <w:sz w:val="20"/>
          <w:szCs w:val="20"/>
        </w:rPr>
        <w:t>ollisions. Sometimes, one in 60million (1 – 60,000,000)</w:t>
      </w:r>
      <w:r w:rsidR="00870D60" w:rsidRPr="00A85BD5">
        <w:rPr>
          <w:rFonts w:ascii="Times New Roman" w:hAnsi="Times New Roman"/>
          <w:sz w:val="20"/>
          <w:szCs w:val="20"/>
        </w:rPr>
        <w:t xml:space="preserve"> we may have same people with same</w:t>
      </w:r>
      <w:r w:rsidR="008E3AA7" w:rsidRPr="00A85BD5">
        <w:rPr>
          <w:rFonts w:ascii="Times New Roman" w:hAnsi="Times New Roman"/>
          <w:sz w:val="20"/>
          <w:szCs w:val="20"/>
        </w:rPr>
        <w:t xml:space="preserve"> result</w:t>
      </w:r>
      <w:r w:rsidR="009579D8" w:rsidRPr="00A85BD5">
        <w:rPr>
          <w:rFonts w:ascii="Times New Roman" w:hAnsi="Times New Roman"/>
          <w:sz w:val="20"/>
          <w:szCs w:val="20"/>
        </w:rPr>
        <w:t>, same</w:t>
      </w:r>
      <w:r w:rsidR="00B870FB" w:rsidRPr="00A85BD5">
        <w:rPr>
          <w:rFonts w:ascii="Times New Roman" w:hAnsi="Times New Roman"/>
          <w:sz w:val="20"/>
          <w:szCs w:val="20"/>
        </w:rPr>
        <w:t xml:space="preserve"> finger print. A</w:t>
      </w:r>
      <w:r w:rsidR="008E3AA7" w:rsidRPr="00A85BD5">
        <w:rPr>
          <w:rFonts w:ascii="Times New Roman" w:hAnsi="Times New Roman"/>
          <w:sz w:val="20"/>
          <w:szCs w:val="20"/>
        </w:rPr>
        <w:t>nd same</w:t>
      </w:r>
      <w:r w:rsidR="00B870FB" w:rsidRPr="00A85BD5">
        <w:rPr>
          <w:rFonts w:ascii="Times New Roman" w:hAnsi="Times New Roman"/>
          <w:sz w:val="20"/>
          <w:szCs w:val="20"/>
        </w:rPr>
        <w:t xml:space="preserve"> goes</w:t>
      </w:r>
      <w:r w:rsidR="008E3AA7" w:rsidRPr="00A85BD5">
        <w:rPr>
          <w:rFonts w:ascii="Times New Roman" w:hAnsi="Times New Roman"/>
          <w:sz w:val="20"/>
          <w:szCs w:val="20"/>
        </w:rPr>
        <w:t xml:space="preserve"> with the</w:t>
      </w:r>
      <w:r w:rsidR="00870D60" w:rsidRPr="00A85BD5">
        <w:rPr>
          <w:rFonts w:ascii="Times New Roman" w:hAnsi="Times New Roman"/>
          <w:sz w:val="20"/>
          <w:szCs w:val="20"/>
        </w:rPr>
        <w:t xml:space="preserve"> Hash algorithm</w:t>
      </w:r>
      <w:r w:rsidR="00534D46" w:rsidRPr="00A85BD5">
        <w:rPr>
          <w:rFonts w:ascii="Times New Roman" w:hAnsi="Times New Roman"/>
          <w:sz w:val="20"/>
          <w:szCs w:val="20"/>
        </w:rPr>
        <w:t xml:space="preserve"> </w:t>
      </w:r>
      <w:r w:rsidR="00317DED" w:rsidRPr="00A85BD5">
        <w:rPr>
          <w:rFonts w:ascii="Times New Roman" w:hAnsi="Times New Roman"/>
          <w:sz w:val="20"/>
          <w:szCs w:val="20"/>
        </w:rPr>
        <w:t>t</w:t>
      </w:r>
      <w:r w:rsidR="00E14FB0" w:rsidRPr="00A85BD5">
        <w:rPr>
          <w:rFonts w:ascii="Times New Roman" w:hAnsi="Times New Roman"/>
          <w:sz w:val="20"/>
          <w:szCs w:val="20"/>
        </w:rPr>
        <w:t xml:space="preserve">he amount of digital data that we have, is much </w:t>
      </w:r>
      <w:r w:rsidR="00D928CB" w:rsidRPr="00A85BD5">
        <w:rPr>
          <w:rFonts w:ascii="Times New Roman" w:hAnsi="Times New Roman"/>
          <w:sz w:val="20"/>
          <w:szCs w:val="20"/>
        </w:rPr>
        <w:t>greater</w:t>
      </w:r>
      <w:r w:rsidR="00E14FB0" w:rsidRPr="00A85BD5">
        <w:rPr>
          <w:rFonts w:ascii="Times New Roman" w:hAnsi="Times New Roman"/>
          <w:sz w:val="20"/>
          <w:szCs w:val="20"/>
        </w:rPr>
        <w:t xml:space="preserve"> than the number of variations of the 64 character of the Hash algorithm</w:t>
      </w:r>
      <w:r w:rsidR="00B870FB" w:rsidRPr="00A85BD5">
        <w:rPr>
          <w:rFonts w:ascii="Times New Roman" w:hAnsi="Times New Roman"/>
          <w:sz w:val="20"/>
          <w:szCs w:val="20"/>
        </w:rPr>
        <w:t xml:space="preserve"> and representation.</w:t>
      </w:r>
      <w:r w:rsidR="00D928CB" w:rsidRPr="00A85BD5">
        <w:rPr>
          <w:rFonts w:ascii="Times New Roman" w:hAnsi="Times New Roman"/>
          <w:sz w:val="20"/>
          <w:szCs w:val="20"/>
        </w:rPr>
        <w:t xml:space="preserve"> Hash algorithm has to be able to</w:t>
      </w:r>
      <w:r w:rsidR="00626AB4" w:rsidRPr="00A85BD5">
        <w:rPr>
          <w:rFonts w:ascii="Times New Roman" w:hAnsi="Times New Roman"/>
          <w:sz w:val="20"/>
          <w:szCs w:val="20"/>
        </w:rPr>
        <w:t xml:space="preserve"> withstand artificial collision that </w:t>
      </w:r>
      <w:r w:rsidR="00833F5D" w:rsidRPr="00A85BD5">
        <w:rPr>
          <w:rFonts w:ascii="Times New Roman" w:hAnsi="Times New Roman"/>
          <w:sz w:val="20"/>
          <w:szCs w:val="20"/>
        </w:rPr>
        <w:t>for</w:t>
      </w:r>
      <w:r w:rsidR="00626AB4" w:rsidRPr="00A85BD5">
        <w:rPr>
          <w:rFonts w:ascii="Times New Roman" w:hAnsi="Times New Roman"/>
          <w:sz w:val="20"/>
          <w:szCs w:val="20"/>
        </w:rPr>
        <w:t xml:space="preserve"> instance</w:t>
      </w:r>
      <w:r w:rsidR="00833F5D" w:rsidRPr="00A85BD5">
        <w:rPr>
          <w:rFonts w:ascii="Times New Roman" w:hAnsi="Times New Roman"/>
          <w:sz w:val="20"/>
          <w:szCs w:val="20"/>
        </w:rPr>
        <w:t xml:space="preserve"> pirate can create which is the problem because if a pirate can create an </w:t>
      </w:r>
      <w:r w:rsidR="00B80923" w:rsidRPr="00A85BD5">
        <w:rPr>
          <w:rFonts w:ascii="Times New Roman" w:hAnsi="Times New Roman"/>
          <w:sz w:val="20"/>
          <w:szCs w:val="20"/>
        </w:rPr>
        <w:t>artificial collision</w:t>
      </w:r>
      <w:r w:rsidR="00833F5D" w:rsidRPr="00A85BD5">
        <w:rPr>
          <w:rFonts w:ascii="Times New Roman" w:hAnsi="Times New Roman"/>
          <w:sz w:val="20"/>
          <w:szCs w:val="20"/>
        </w:rPr>
        <w:t xml:space="preserve"> of the document to access the Hash algorithm </w:t>
      </w:r>
      <w:r w:rsidR="00B80923" w:rsidRPr="00A85BD5">
        <w:rPr>
          <w:rFonts w:ascii="Times New Roman" w:hAnsi="Times New Roman"/>
          <w:sz w:val="20"/>
          <w:szCs w:val="20"/>
        </w:rPr>
        <w:t xml:space="preserve">then </w:t>
      </w:r>
      <w:r w:rsidR="00833F5D" w:rsidRPr="00A85BD5">
        <w:rPr>
          <w:rFonts w:ascii="Times New Roman" w:hAnsi="Times New Roman"/>
          <w:sz w:val="20"/>
          <w:szCs w:val="20"/>
        </w:rPr>
        <w:t>they will forge the document.</w:t>
      </w:r>
    </w:p>
    <w:p w14:paraId="7DC2C6AC" w14:textId="62F773DE" w:rsidR="00B93E9B" w:rsidRDefault="00B93E9B">
      <w:pPr>
        <w:spacing w:line="360" w:lineRule="auto"/>
        <w:jc w:val="both"/>
        <w:rPr>
          <w:ins w:id="289" w:author="Eniola" w:date="2018-08-10T10:31:00Z"/>
          <w:rFonts w:ascii="Times New Roman" w:hAnsi="Times New Roman"/>
          <w:sz w:val="20"/>
          <w:szCs w:val="20"/>
        </w:rPr>
        <w:pPrChange w:id="290" w:author="Eniola" w:date="2018-08-10T10:31:00Z">
          <w:pPr>
            <w:pStyle w:val="ListParagraph"/>
            <w:numPr>
              <w:numId w:val="12"/>
            </w:numPr>
            <w:spacing w:line="360" w:lineRule="auto"/>
            <w:ind w:hanging="360"/>
            <w:jc w:val="both"/>
          </w:pPr>
        </w:pPrChange>
      </w:pPr>
    </w:p>
    <w:p w14:paraId="4A24F346" w14:textId="77777777" w:rsidR="00B93E9B" w:rsidRPr="00B93E9B" w:rsidRDefault="00B93E9B">
      <w:pPr>
        <w:spacing w:line="360" w:lineRule="auto"/>
        <w:jc w:val="both"/>
        <w:rPr>
          <w:rFonts w:ascii="Times New Roman" w:hAnsi="Times New Roman"/>
          <w:sz w:val="20"/>
          <w:szCs w:val="20"/>
          <w:rPrChange w:id="291" w:author="Eniola" w:date="2018-08-10T10:31:00Z">
            <w:rPr/>
          </w:rPrChange>
        </w:rPr>
        <w:pPrChange w:id="292" w:author="Eniola" w:date="2018-08-10T10:31:00Z">
          <w:pPr>
            <w:pStyle w:val="ListParagraph"/>
            <w:numPr>
              <w:numId w:val="12"/>
            </w:numPr>
            <w:spacing w:line="360" w:lineRule="auto"/>
            <w:ind w:hanging="360"/>
            <w:jc w:val="both"/>
          </w:pPr>
        </w:pPrChange>
      </w:pPr>
    </w:p>
    <w:p w14:paraId="59D0965F" w14:textId="77777777" w:rsidR="00B8434A" w:rsidRPr="00A85BD5" w:rsidRDefault="00B8434A">
      <w:pPr>
        <w:pStyle w:val="ListParagraph"/>
        <w:numPr>
          <w:ilvl w:val="0"/>
          <w:numId w:val="13"/>
        </w:numPr>
        <w:spacing w:line="360" w:lineRule="auto"/>
        <w:jc w:val="both"/>
        <w:rPr>
          <w:rFonts w:ascii="Times New Roman" w:hAnsi="Times New Roman"/>
          <w:b/>
          <w:sz w:val="20"/>
          <w:szCs w:val="20"/>
        </w:rPr>
      </w:pPr>
      <w:r w:rsidRPr="00A85BD5">
        <w:rPr>
          <w:rFonts w:ascii="Times New Roman" w:hAnsi="Times New Roman"/>
          <w:b/>
          <w:sz w:val="20"/>
          <w:szCs w:val="20"/>
        </w:rPr>
        <w:lastRenderedPageBreak/>
        <w:t>Immutable Ledger</w:t>
      </w:r>
    </w:p>
    <w:p w14:paraId="32259F4B" w14:textId="35D71421" w:rsidR="007577A6" w:rsidRPr="00F00475" w:rsidRDefault="007577A6">
      <w:pPr>
        <w:pStyle w:val="ListParagraph"/>
        <w:spacing w:line="360" w:lineRule="auto"/>
        <w:jc w:val="both"/>
        <w:rPr>
          <w:rFonts w:ascii="Times New Roman" w:hAnsi="Times New Roman"/>
          <w:sz w:val="20"/>
          <w:szCs w:val="20"/>
        </w:rPr>
      </w:pPr>
      <w:r w:rsidRPr="00EF58CB">
        <w:rPr>
          <w:rFonts w:ascii="Times New Roman" w:hAnsi="Times New Roman"/>
          <w:sz w:val="20"/>
          <w:szCs w:val="20"/>
        </w:rPr>
        <w:t>An immutable ledger simply means a record that cannot be changed.</w:t>
      </w:r>
      <w:r w:rsidR="00F11718" w:rsidRPr="00EF58CB">
        <w:rPr>
          <w:rFonts w:ascii="Times New Roman" w:hAnsi="Times New Roman"/>
          <w:sz w:val="20"/>
          <w:szCs w:val="20"/>
        </w:rPr>
        <w:t xml:space="preserve"> </w:t>
      </w:r>
      <w:r w:rsidR="0010332D" w:rsidRPr="00C2598B">
        <w:rPr>
          <w:rFonts w:ascii="Times New Roman" w:hAnsi="Times New Roman"/>
          <w:sz w:val="20"/>
          <w:szCs w:val="20"/>
        </w:rPr>
        <w:t>If a</w:t>
      </w:r>
      <w:r w:rsidR="00F11718" w:rsidRPr="00C2598B">
        <w:rPr>
          <w:rFonts w:ascii="Times New Roman" w:hAnsi="Times New Roman"/>
          <w:sz w:val="20"/>
          <w:szCs w:val="20"/>
        </w:rPr>
        <w:t xml:space="preserve"> pirate tries to alter any information</w:t>
      </w:r>
      <w:r w:rsidR="0043179D" w:rsidRPr="00F00475">
        <w:rPr>
          <w:rFonts w:ascii="Times New Roman" w:hAnsi="Times New Roman"/>
          <w:sz w:val="20"/>
          <w:szCs w:val="20"/>
        </w:rPr>
        <w:t xml:space="preserve"> in the </w:t>
      </w:r>
      <w:r w:rsidR="0010332D" w:rsidRPr="00F00475">
        <w:rPr>
          <w:rFonts w:ascii="Times New Roman" w:hAnsi="Times New Roman"/>
          <w:sz w:val="20"/>
          <w:szCs w:val="20"/>
        </w:rPr>
        <w:t>block,</w:t>
      </w:r>
      <w:r w:rsidR="0043179D" w:rsidRPr="00F00475">
        <w:rPr>
          <w:rFonts w:ascii="Times New Roman" w:hAnsi="Times New Roman"/>
          <w:sz w:val="20"/>
          <w:szCs w:val="20"/>
        </w:rPr>
        <w:t xml:space="preserve"> its hash will change, thereby affecting the next block and so on.</w:t>
      </w:r>
    </w:p>
    <w:p w14:paraId="685CBF7C" w14:textId="172C0291" w:rsidR="00B8434A" w:rsidRPr="00F00475" w:rsidRDefault="005A0ACB">
      <w:pPr>
        <w:spacing w:line="360" w:lineRule="auto"/>
        <w:ind w:left="720"/>
        <w:jc w:val="both"/>
        <w:rPr>
          <w:rFonts w:ascii="Times New Roman" w:hAnsi="Times New Roman"/>
          <w:sz w:val="20"/>
          <w:szCs w:val="20"/>
        </w:rPr>
        <w:pPrChange w:id="293" w:author="Eniola" w:date="2018-08-08T18:20:00Z">
          <w:pPr>
            <w:spacing w:line="360" w:lineRule="auto"/>
            <w:jc w:val="both"/>
          </w:pPr>
        </w:pPrChange>
      </w:pPr>
      <w:r w:rsidRPr="00A85BD5">
        <w:rPr>
          <w:rFonts w:ascii="Times New Roman" w:hAnsi="Times New Roman"/>
          <w:noProof/>
          <w:sz w:val="20"/>
          <w:szCs w:val="20"/>
          <w:rPrChange w:id="294" w:author="Eniola" w:date="2018-08-08T18:20:00Z">
            <w:rPr>
              <w:noProof/>
            </w:rPr>
          </w:rPrChange>
        </w:rPr>
        <mc:AlternateContent>
          <mc:Choice Requires="wpg">
            <w:drawing>
              <wp:anchor distT="0" distB="0" distL="114300" distR="114300" simplePos="0" relativeHeight="251648512" behindDoc="0" locked="0" layoutInCell="1" allowOverlap="1" wp14:anchorId="61658755" wp14:editId="5F8C3E34">
                <wp:simplePos x="0" y="0"/>
                <wp:positionH relativeFrom="margin">
                  <wp:posOffset>752475</wp:posOffset>
                </wp:positionH>
                <wp:positionV relativeFrom="paragraph">
                  <wp:posOffset>12700</wp:posOffset>
                </wp:positionV>
                <wp:extent cx="5086350" cy="2057400"/>
                <wp:effectExtent l="0" t="0" r="1905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6350" cy="2057400"/>
                          <a:chOff x="0" y="0"/>
                          <a:chExt cx="6534150" cy="1265917"/>
                        </a:xfrm>
                      </wpg:grpSpPr>
                      <wps:wsp>
                        <wps:cNvPr id="14" name="Rectangle 14"/>
                        <wps:cNvSpPr/>
                        <wps:spPr>
                          <a:xfrm>
                            <a:off x="0" y="0"/>
                            <a:ext cx="6534150" cy="971550"/>
                          </a:xfrm>
                          <a:prstGeom prst="rect">
                            <a:avLst/>
                          </a:prstGeom>
                          <a:blipFill dpi="0" rotWithShape="1">
                            <a:blip r:embed="rId23">
                              <a:extLst>
                                <a:ext uri="{28A0092B-C50C-407E-A947-70E740481C1C}">
                                  <a14:useLocalDpi xmlns:a14="http://schemas.microsoft.com/office/drawing/2010/main" val="0"/>
                                </a:ext>
                              </a:extLst>
                            </a:blip>
                            <a:srcRect/>
                            <a:stretch>
                              <a:fillRect/>
                            </a:stretch>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6"/>
                        <wps:cNvSpPr txBox="1"/>
                        <wps:spPr>
                          <a:xfrm>
                            <a:off x="0" y="1008742"/>
                            <a:ext cx="3533775" cy="257175"/>
                          </a:xfrm>
                          <a:prstGeom prst="rect">
                            <a:avLst/>
                          </a:prstGeom>
                          <a:solidFill>
                            <a:sysClr val="window" lastClr="FFFFFF"/>
                          </a:solidFill>
                          <a:ln w="6350">
                            <a:noFill/>
                          </a:ln>
                        </wps:spPr>
                        <wps:txbx>
                          <w:txbxContent>
                            <w:p w14:paraId="410301B9" w14:textId="77777777" w:rsidR="00576D09" w:rsidRPr="00576D09" w:rsidRDefault="00152EA4">
                              <w:pPr>
                                <w:rPr>
                                  <w:rFonts w:ascii="Times New Roman" w:hAnsi="Times New Roman"/>
                                  <w:sz w:val="20"/>
                                  <w:szCs w:val="20"/>
                                </w:rPr>
                              </w:pPr>
                              <w:r>
                                <w:rPr>
                                  <w:rFonts w:ascii="Times New Roman" w:hAnsi="Times New Roman"/>
                                  <w:sz w:val="20"/>
                                  <w:szCs w:val="20"/>
                                </w:rPr>
                                <w:t>Fig 7</w:t>
                              </w:r>
                              <w:r w:rsidR="00576D09">
                                <w:rPr>
                                  <w:rFonts w:ascii="Times New Roman" w:hAnsi="Times New Roman"/>
                                  <w:sz w:val="20"/>
                                  <w:szCs w:val="20"/>
                                </w:rPr>
                                <w:t>. Immutable Ledger</w:t>
                              </w:r>
                              <w:r>
                                <w:rPr>
                                  <w:rFonts w:ascii="Times New Roman" w:hAnsi="Times New Roman"/>
                                  <w:sz w:val="20"/>
                                  <w:szCs w:val="20"/>
                                </w:rPr>
                                <w:t xml:space="preserve"> </w:t>
                              </w:r>
                              <w:r>
                                <w:t>©SuperDataScience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61658755" id="Group 17" o:spid="_x0000_s1056" style="position:absolute;left:0;text-align:left;margin-left:59.25pt;margin-top:1pt;width:400.5pt;height:162pt;z-index:251648512;mso-position-horizontal-relative:margin;mso-height-relative:margin" coordsize="65341,12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">
                <v:rect id="Rectangle 14" o:spid="_x0000_s1057" style="position:absolute;width:65341;height:9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" strokecolor="#41719c" strokeweight="1pt">
                  <v:fill r:id="rId24" o:title="" recolor="t" rotate="t" type="frame"/>
                </v:rect>
                <v:shape id="Text Box 16" o:spid="_x0000_s1058" type="#_x0000_t202" style="position:absolute;top:10087;width:35337;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" fillcolor="window" stroked="f" strokeweight=".5pt">
                  <v:textbox>
                    <w:txbxContent>
                      <w:p w14:paraId="410301B9" w14:textId="77777777" w:rsidR="00576D09" w:rsidRPr="00576D09" w:rsidRDefault="00152EA4">
                        <w:pPr>
                          <w:rPr>
                            <w:rFonts w:ascii="Times New Roman" w:hAnsi="Times New Roman"/>
                            <w:sz w:val="20"/>
                            <w:szCs w:val="20"/>
                          </w:rPr>
                        </w:pPr>
                        <w:r>
                          <w:rPr>
                            <w:rFonts w:ascii="Times New Roman" w:hAnsi="Times New Roman"/>
                            <w:sz w:val="20"/>
                            <w:szCs w:val="20"/>
                          </w:rPr>
                          <w:t>Fig 7</w:t>
                        </w:r>
                        <w:r w:rsidR="00576D09">
                          <w:rPr>
                            <w:rFonts w:ascii="Times New Roman" w:hAnsi="Times New Roman"/>
                            <w:sz w:val="20"/>
                            <w:szCs w:val="20"/>
                          </w:rPr>
                          <w:t>. Immutable Ledger</w:t>
                        </w:r>
                        <w:r>
                          <w:rPr>
                            <w:rFonts w:ascii="Times New Roman" w:hAnsi="Times New Roman"/>
                            <w:sz w:val="20"/>
                            <w:szCs w:val="20"/>
                          </w:rPr>
                          <w:t xml:space="preserve"> </w:t>
                        </w:r>
                        <w:r>
                          <w:t>©SuperDataScience</w:t>
                        </w:r>
                      </w:p>
                    </w:txbxContent>
                  </v:textbox>
                </v:shape>
                <w10:wrap anchorx="margin"/>
              </v:group>
            </w:pict>
          </mc:Fallback>
        </mc:AlternateContent>
      </w:r>
    </w:p>
    <w:p w14:paraId="492ADD93" w14:textId="77777777" w:rsidR="00B8434A" w:rsidRPr="00DE0822" w:rsidRDefault="00B8434A">
      <w:pPr>
        <w:spacing w:line="360" w:lineRule="auto"/>
        <w:ind w:left="720"/>
        <w:jc w:val="both"/>
        <w:rPr>
          <w:rFonts w:ascii="Times New Roman" w:hAnsi="Times New Roman"/>
          <w:sz w:val="20"/>
          <w:szCs w:val="20"/>
        </w:rPr>
        <w:pPrChange w:id="295" w:author="Eniola" w:date="2018-08-08T18:20:00Z">
          <w:pPr>
            <w:spacing w:line="360" w:lineRule="auto"/>
            <w:jc w:val="both"/>
          </w:pPr>
        </w:pPrChange>
      </w:pPr>
    </w:p>
    <w:p w14:paraId="0C832EF7" w14:textId="77777777" w:rsidR="00B8434A" w:rsidRPr="00A85BD5" w:rsidRDefault="00B8434A">
      <w:pPr>
        <w:spacing w:line="360" w:lineRule="auto"/>
        <w:ind w:left="720"/>
        <w:jc w:val="both"/>
        <w:rPr>
          <w:rFonts w:ascii="Times New Roman" w:hAnsi="Times New Roman"/>
          <w:sz w:val="20"/>
          <w:szCs w:val="20"/>
        </w:rPr>
        <w:pPrChange w:id="296" w:author="Eniola" w:date="2018-08-08T18:20:00Z">
          <w:pPr>
            <w:spacing w:line="360" w:lineRule="auto"/>
            <w:jc w:val="both"/>
          </w:pPr>
        </w:pPrChange>
      </w:pPr>
    </w:p>
    <w:p w14:paraId="1FAD760D" w14:textId="77777777" w:rsidR="00576D09" w:rsidRPr="00A85BD5" w:rsidRDefault="00576D09">
      <w:pPr>
        <w:spacing w:line="360" w:lineRule="auto"/>
        <w:ind w:left="720"/>
        <w:jc w:val="both"/>
        <w:rPr>
          <w:rFonts w:ascii="Times New Roman" w:hAnsi="Times New Roman"/>
          <w:sz w:val="20"/>
          <w:szCs w:val="20"/>
        </w:rPr>
        <w:pPrChange w:id="297" w:author="Eniola" w:date="2018-08-08T18:20:00Z">
          <w:pPr>
            <w:spacing w:line="360" w:lineRule="auto"/>
            <w:jc w:val="both"/>
          </w:pPr>
        </w:pPrChange>
      </w:pPr>
    </w:p>
    <w:p w14:paraId="5C968CAA" w14:textId="77777777" w:rsidR="00576D09" w:rsidRPr="00A85BD5" w:rsidRDefault="00576D09">
      <w:pPr>
        <w:spacing w:line="360" w:lineRule="auto"/>
        <w:ind w:left="720"/>
        <w:jc w:val="both"/>
        <w:rPr>
          <w:rFonts w:ascii="Times New Roman" w:hAnsi="Times New Roman"/>
          <w:sz w:val="20"/>
          <w:szCs w:val="20"/>
        </w:rPr>
        <w:pPrChange w:id="298" w:author="Eniola" w:date="2018-08-08T18:20:00Z">
          <w:pPr>
            <w:spacing w:line="360" w:lineRule="auto"/>
            <w:jc w:val="both"/>
          </w:pPr>
        </w:pPrChange>
      </w:pPr>
    </w:p>
    <w:p w14:paraId="6DB4F7A5" w14:textId="77777777" w:rsidR="00FF2AD4" w:rsidRDefault="00FF2AD4">
      <w:pPr>
        <w:spacing w:line="360" w:lineRule="auto"/>
        <w:ind w:left="720"/>
        <w:jc w:val="both"/>
        <w:rPr>
          <w:ins w:id="299" w:author="Eniola" w:date="2018-08-10T10:33:00Z"/>
          <w:rFonts w:ascii="Times New Roman" w:hAnsi="Times New Roman"/>
          <w:sz w:val="20"/>
          <w:szCs w:val="20"/>
        </w:rPr>
        <w:pPrChange w:id="300" w:author="Eniola" w:date="2018-08-08T18:20:00Z">
          <w:pPr>
            <w:spacing w:line="360" w:lineRule="auto"/>
            <w:jc w:val="both"/>
          </w:pPr>
        </w:pPrChange>
      </w:pPr>
    </w:p>
    <w:p w14:paraId="376C6846" w14:textId="77777777" w:rsidR="00FF2AD4" w:rsidRDefault="00FF2AD4">
      <w:pPr>
        <w:spacing w:line="360" w:lineRule="auto"/>
        <w:ind w:left="720"/>
        <w:jc w:val="both"/>
        <w:rPr>
          <w:ins w:id="301" w:author="Eniola" w:date="2018-08-10T10:33:00Z"/>
          <w:rFonts w:ascii="Times New Roman" w:hAnsi="Times New Roman"/>
          <w:sz w:val="20"/>
          <w:szCs w:val="20"/>
        </w:rPr>
        <w:pPrChange w:id="302" w:author="Eniola" w:date="2018-08-08T18:20:00Z">
          <w:pPr>
            <w:spacing w:line="360" w:lineRule="auto"/>
            <w:jc w:val="both"/>
          </w:pPr>
        </w:pPrChange>
      </w:pPr>
    </w:p>
    <w:p w14:paraId="169F3B97" w14:textId="0BA4415E" w:rsidR="0010332D" w:rsidRPr="00A85BD5" w:rsidRDefault="0010332D">
      <w:pPr>
        <w:spacing w:line="360" w:lineRule="auto"/>
        <w:ind w:left="720"/>
        <w:jc w:val="both"/>
        <w:rPr>
          <w:rFonts w:ascii="Times New Roman" w:hAnsi="Times New Roman"/>
          <w:sz w:val="20"/>
          <w:szCs w:val="20"/>
        </w:rPr>
        <w:pPrChange w:id="303" w:author="Eniola" w:date="2018-08-08T18:20:00Z">
          <w:pPr>
            <w:spacing w:line="360" w:lineRule="auto"/>
            <w:jc w:val="both"/>
          </w:pPr>
        </w:pPrChange>
      </w:pPr>
      <w:r w:rsidRPr="00A85BD5">
        <w:rPr>
          <w:rFonts w:ascii="Times New Roman" w:hAnsi="Times New Roman"/>
          <w:sz w:val="20"/>
          <w:szCs w:val="20"/>
        </w:rPr>
        <w:t>The longer thee chain becomes the more practical impossible</w:t>
      </w:r>
      <w:r w:rsidR="00974E0D" w:rsidRPr="00A85BD5">
        <w:rPr>
          <w:rFonts w:ascii="Times New Roman" w:hAnsi="Times New Roman"/>
          <w:sz w:val="20"/>
          <w:szCs w:val="20"/>
        </w:rPr>
        <w:t xml:space="preserve"> to change the ledger because one changes made will affect the entire blocks</w:t>
      </w:r>
      <w:r w:rsidR="005D08ED" w:rsidRPr="00A85BD5">
        <w:rPr>
          <w:rFonts w:ascii="Times New Roman" w:hAnsi="Times New Roman"/>
          <w:sz w:val="20"/>
          <w:szCs w:val="20"/>
        </w:rPr>
        <w:t xml:space="preserve"> because they are cryptographically linked together.</w:t>
      </w:r>
    </w:p>
    <w:p w14:paraId="75BDBD8F" w14:textId="77777777" w:rsidR="00430950" w:rsidRPr="00A85BD5" w:rsidRDefault="00F42818" w:rsidP="00A85BD5">
      <w:pPr>
        <w:pStyle w:val="ListParagraph"/>
        <w:numPr>
          <w:ilvl w:val="0"/>
          <w:numId w:val="13"/>
        </w:numPr>
        <w:spacing w:line="360" w:lineRule="auto"/>
        <w:jc w:val="both"/>
        <w:rPr>
          <w:rFonts w:ascii="Times New Roman" w:hAnsi="Times New Roman"/>
          <w:b/>
          <w:sz w:val="20"/>
          <w:szCs w:val="20"/>
        </w:rPr>
      </w:pPr>
      <w:r w:rsidRPr="00A85BD5">
        <w:rPr>
          <w:rFonts w:ascii="Times New Roman" w:hAnsi="Times New Roman"/>
          <w:b/>
          <w:sz w:val="20"/>
          <w:szCs w:val="20"/>
        </w:rPr>
        <w:t xml:space="preserve">Distributed Peer to Peer </w:t>
      </w:r>
      <w:r w:rsidR="001C1A27" w:rsidRPr="00A85BD5">
        <w:rPr>
          <w:rFonts w:ascii="Times New Roman" w:hAnsi="Times New Roman"/>
          <w:b/>
          <w:sz w:val="20"/>
          <w:szCs w:val="20"/>
        </w:rPr>
        <w:t xml:space="preserve">(P2P) </w:t>
      </w:r>
      <w:r w:rsidRPr="00A85BD5">
        <w:rPr>
          <w:rFonts w:ascii="Times New Roman" w:hAnsi="Times New Roman"/>
          <w:b/>
          <w:sz w:val="20"/>
          <w:szCs w:val="20"/>
        </w:rPr>
        <w:t>Networks</w:t>
      </w:r>
    </w:p>
    <w:p w14:paraId="0B1E0F83" w14:textId="77777777" w:rsidR="00CD0B66" w:rsidRPr="00A85BD5" w:rsidRDefault="002F35CF">
      <w:pPr>
        <w:pStyle w:val="ListParagraph"/>
        <w:spacing w:line="360" w:lineRule="auto"/>
        <w:jc w:val="both"/>
        <w:rPr>
          <w:rFonts w:ascii="Times New Roman" w:hAnsi="Times New Roman"/>
          <w:sz w:val="20"/>
          <w:szCs w:val="20"/>
        </w:rPr>
        <w:pPrChange w:id="304" w:author="Eniola" w:date="2018-08-08T18:20:00Z">
          <w:pPr>
            <w:pStyle w:val="ListParagraph"/>
            <w:spacing w:line="360" w:lineRule="auto"/>
            <w:ind w:left="0"/>
            <w:jc w:val="both"/>
          </w:pPr>
        </w:pPrChange>
      </w:pPr>
      <w:r w:rsidRPr="00A85BD5">
        <w:rPr>
          <w:rFonts w:ascii="Times New Roman" w:hAnsi="Times New Roman"/>
          <w:sz w:val="20"/>
          <w:szCs w:val="20"/>
        </w:rPr>
        <w:t xml:space="preserve">In a distributed P2P network, we have numbers of computers, and these computers are connected together on the network. </w:t>
      </w:r>
      <w:r w:rsidR="00430950" w:rsidRPr="00A85BD5">
        <w:rPr>
          <w:rFonts w:ascii="Times New Roman" w:hAnsi="Times New Roman"/>
          <w:sz w:val="20"/>
          <w:szCs w:val="20"/>
        </w:rPr>
        <w:t xml:space="preserve">A P2P Network is a very important part of how blockchain technology works, and why </w:t>
      </w:r>
      <w:r w:rsidR="00587D27" w:rsidRPr="00A85BD5">
        <w:rPr>
          <w:rFonts w:ascii="Times New Roman" w:hAnsi="Times New Roman"/>
          <w:sz w:val="20"/>
          <w:szCs w:val="20"/>
        </w:rPr>
        <w:t>it’s</w:t>
      </w:r>
      <w:r w:rsidR="00430950" w:rsidRPr="00A85BD5">
        <w:rPr>
          <w:rFonts w:ascii="Times New Roman" w:hAnsi="Times New Roman"/>
          <w:sz w:val="20"/>
          <w:szCs w:val="20"/>
        </w:rPr>
        <w:t xml:space="preserve"> so solid and secure.</w:t>
      </w:r>
      <w:r w:rsidR="009E3706" w:rsidRPr="00A85BD5">
        <w:rPr>
          <w:rFonts w:ascii="Times New Roman" w:hAnsi="Times New Roman"/>
          <w:sz w:val="20"/>
          <w:szCs w:val="20"/>
        </w:rPr>
        <w:t xml:space="preserve"> </w:t>
      </w:r>
      <w:r w:rsidRPr="00A85BD5">
        <w:rPr>
          <w:rFonts w:ascii="Times New Roman" w:hAnsi="Times New Roman"/>
          <w:sz w:val="20"/>
          <w:szCs w:val="20"/>
        </w:rPr>
        <w:t xml:space="preserve"> It could be thousands of computers, millions </w:t>
      </w:r>
      <w:r w:rsidR="000854EA" w:rsidRPr="00A85BD5">
        <w:rPr>
          <w:rFonts w:ascii="Times New Roman" w:hAnsi="Times New Roman"/>
          <w:sz w:val="20"/>
          <w:szCs w:val="20"/>
        </w:rPr>
        <w:t xml:space="preserve">of computers to keep all records of transactions. Everything will be connected by means of cryptography keys. </w:t>
      </w:r>
    </w:p>
    <w:p w14:paraId="1B45D21C" w14:textId="31F93C1D" w:rsidR="00CF2AB7" w:rsidRPr="00A85BD5" w:rsidRDefault="00637568">
      <w:pPr>
        <w:pStyle w:val="ListParagraph"/>
        <w:spacing w:line="360" w:lineRule="auto"/>
        <w:jc w:val="both"/>
        <w:rPr>
          <w:rFonts w:ascii="Times New Roman" w:hAnsi="Times New Roman"/>
          <w:sz w:val="20"/>
          <w:szCs w:val="20"/>
        </w:rPr>
        <w:pPrChange w:id="305" w:author="Eniola" w:date="2018-08-08T18:20:00Z">
          <w:pPr>
            <w:pStyle w:val="ListParagraph"/>
            <w:spacing w:line="360" w:lineRule="auto"/>
            <w:ind w:left="0"/>
            <w:jc w:val="both"/>
          </w:pPr>
        </w:pPrChange>
      </w:pPr>
      <w:r w:rsidRPr="00A85BD5">
        <w:rPr>
          <w:rFonts w:ascii="Times New Roman" w:hAnsi="Times New Roman"/>
          <w:noProof/>
          <w:sz w:val="20"/>
          <w:szCs w:val="20"/>
          <w:rPrChange w:id="306" w:author="Eniola" w:date="2018-08-08T18:20:00Z">
            <w:rPr>
              <w:noProof/>
            </w:rPr>
          </w:rPrChange>
        </w:rPr>
        <mc:AlternateContent>
          <mc:Choice Requires="wpg">
            <w:drawing>
              <wp:anchor distT="0" distB="0" distL="114300" distR="114300" simplePos="0" relativeHeight="251649536" behindDoc="0" locked="0" layoutInCell="1" allowOverlap="1" wp14:anchorId="0F05ADC9" wp14:editId="223B45EE">
                <wp:simplePos x="0" y="0"/>
                <wp:positionH relativeFrom="column">
                  <wp:posOffset>942975</wp:posOffset>
                </wp:positionH>
                <wp:positionV relativeFrom="paragraph">
                  <wp:posOffset>123825</wp:posOffset>
                </wp:positionV>
                <wp:extent cx="4705350" cy="2562225"/>
                <wp:effectExtent l="0" t="0" r="19050" b="9525"/>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05350" cy="2562225"/>
                          <a:chOff x="0" y="0"/>
                          <a:chExt cx="5543550" cy="2762249"/>
                        </a:xfrm>
                      </wpg:grpSpPr>
                      <wps:wsp>
                        <wps:cNvPr id="26" name="Rectangle 26"/>
                        <wps:cNvSpPr/>
                        <wps:spPr>
                          <a:xfrm>
                            <a:off x="0" y="0"/>
                            <a:ext cx="5543550" cy="2447925"/>
                          </a:xfrm>
                          <a:prstGeom prst="rect">
                            <a:avLst/>
                          </a:prstGeom>
                          <a:blipFill dpi="0" rotWithShape="1">
                            <a:blip r:embed="rId25">
                              <a:extLst>
                                <a:ext uri="{28A0092B-C50C-407E-A947-70E740481C1C}">
                                  <a14:useLocalDpi xmlns:a14="http://schemas.microsoft.com/office/drawing/2010/main" val="0"/>
                                </a:ext>
                              </a:extLst>
                            </a:blip>
                            <a:srcRect/>
                            <a:stretch>
                              <a:fillRect/>
                            </a:stretch>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Text Box 28"/>
                        <wps:cNvSpPr txBox="1"/>
                        <wps:spPr>
                          <a:xfrm>
                            <a:off x="9525" y="2486024"/>
                            <a:ext cx="4819650" cy="276225"/>
                          </a:xfrm>
                          <a:prstGeom prst="rect">
                            <a:avLst/>
                          </a:prstGeom>
                          <a:solidFill>
                            <a:sysClr val="window" lastClr="FFFFFF"/>
                          </a:solidFill>
                          <a:ln w="6350">
                            <a:noFill/>
                          </a:ln>
                        </wps:spPr>
                        <wps:txbx>
                          <w:txbxContent>
                            <w:p w14:paraId="0282B958" w14:textId="77777777" w:rsidR="00382569" w:rsidRPr="00382569" w:rsidRDefault="00382569">
                              <w:pPr>
                                <w:rPr>
                                  <w:rFonts w:ascii="Times New Roman" w:hAnsi="Times New Roman"/>
                                  <w:sz w:val="20"/>
                                  <w:szCs w:val="20"/>
                                </w:rPr>
                              </w:pPr>
                              <w:r>
                                <w:rPr>
                                  <w:rFonts w:ascii="Times New Roman" w:hAnsi="Times New Roman"/>
                                  <w:sz w:val="20"/>
                                  <w:szCs w:val="20"/>
                                </w:rPr>
                                <w:t>Fig 8. A new block is added to computer 1</w:t>
                              </w:r>
                              <w:r w:rsidR="00CF2AB7">
                                <w:rPr>
                                  <w:rFonts w:ascii="Times New Roman" w:hAnsi="Times New Roman"/>
                                  <w:sz w:val="20"/>
                                  <w:szCs w:val="20"/>
                                </w:rPr>
                                <w:t xml:space="preserve"> </w:t>
                              </w:r>
                              <w:r w:rsidR="00CF2AB7">
                                <w:t>©SuperDataScience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0F05ADC9" id="Group 29" o:spid="_x0000_s1059" style="position:absolute;left:0;text-align:left;margin-left:74.25pt;margin-top:9.75pt;width:370.5pt;height:201.75pt;z-index:251649536;mso-height-relative:margin" coordsize="55435,27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">
                <v:rect id="Rectangle 26" o:spid="_x0000_s1060" style="position:absolute;width:55435;height:24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" strokecolor="#41719c" strokeweight="1pt">
                  <v:fill r:id="rId26" o:title="" recolor="t" rotate="t" type="frame"/>
                </v:rect>
                <v:shape id="Text Box 28" o:spid="_x0000_s1061" type="#_x0000_t202" style="position:absolute;left:95;top:24860;width:481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" fillcolor="window" stroked="f" strokeweight=".5pt">
                  <v:textbox>
                    <w:txbxContent>
                      <w:p w14:paraId="0282B958" w14:textId="77777777" w:rsidR="00382569" w:rsidRPr="00382569" w:rsidRDefault="00382569">
                        <w:pPr>
                          <w:rPr>
                            <w:rFonts w:ascii="Times New Roman" w:hAnsi="Times New Roman"/>
                            <w:sz w:val="20"/>
                            <w:szCs w:val="20"/>
                          </w:rPr>
                        </w:pPr>
                        <w:r>
                          <w:rPr>
                            <w:rFonts w:ascii="Times New Roman" w:hAnsi="Times New Roman"/>
                            <w:sz w:val="20"/>
                            <w:szCs w:val="20"/>
                          </w:rPr>
                          <w:t>Fig 8. A new block is added to computer 1</w:t>
                        </w:r>
                        <w:r w:rsidR="00CF2AB7">
                          <w:rPr>
                            <w:rFonts w:ascii="Times New Roman" w:hAnsi="Times New Roman"/>
                            <w:sz w:val="20"/>
                            <w:szCs w:val="20"/>
                          </w:rPr>
                          <w:t xml:space="preserve"> </w:t>
                        </w:r>
                        <w:r w:rsidR="00CF2AB7">
                          <w:t>©SuperDataScience</w:t>
                        </w:r>
                      </w:p>
                    </w:txbxContent>
                  </v:textbox>
                </v:shape>
              </v:group>
            </w:pict>
          </mc:Fallback>
        </mc:AlternateContent>
      </w:r>
    </w:p>
    <w:p w14:paraId="609A3484" w14:textId="5A5CB784" w:rsidR="00CD0B66" w:rsidRPr="00EF58CB" w:rsidRDefault="00CD0B66">
      <w:pPr>
        <w:pStyle w:val="ListParagraph"/>
        <w:spacing w:line="360" w:lineRule="auto"/>
        <w:jc w:val="both"/>
        <w:rPr>
          <w:rFonts w:ascii="Times New Roman" w:hAnsi="Times New Roman"/>
          <w:sz w:val="20"/>
          <w:szCs w:val="20"/>
        </w:rPr>
        <w:pPrChange w:id="307" w:author="Eniola" w:date="2018-08-08T18:20:00Z">
          <w:pPr>
            <w:pStyle w:val="ListParagraph"/>
            <w:spacing w:line="360" w:lineRule="auto"/>
            <w:ind w:left="0"/>
            <w:jc w:val="both"/>
          </w:pPr>
        </w:pPrChange>
      </w:pPr>
    </w:p>
    <w:p w14:paraId="16DD9C93" w14:textId="77777777" w:rsidR="00CD0B66" w:rsidRPr="00DE0822" w:rsidRDefault="00CD0B66">
      <w:pPr>
        <w:pStyle w:val="ListParagraph"/>
        <w:spacing w:line="360" w:lineRule="auto"/>
        <w:jc w:val="both"/>
        <w:rPr>
          <w:rFonts w:ascii="Times New Roman" w:hAnsi="Times New Roman"/>
          <w:sz w:val="20"/>
          <w:szCs w:val="20"/>
        </w:rPr>
        <w:pPrChange w:id="308" w:author="Eniola" w:date="2018-08-08T18:20:00Z">
          <w:pPr>
            <w:pStyle w:val="ListParagraph"/>
            <w:spacing w:line="360" w:lineRule="auto"/>
            <w:ind w:left="0"/>
            <w:jc w:val="both"/>
          </w:pPr>
        </w:pPrChange>
      </w:pPr>
    </w:p>
    <w:p w14:paraId="4ECC671A" w14:textId="77777777" w:rsidR="00CD0B66" w:rsidRPr="00A85BD5" w:rsidRDefault="00CD0B66">
      <w:pPr>
        <w:pStyle w:val="ListParagraph"/>
        <w:spacing w:line="360" w:lineRule="auto"/>
        <w:jc w:val="both"/>
        <w:rPr>
          <w:rFonts w:ascii="Times New Roman" w:hAnsi="Times New Roman"/>
          <w:sz w:val="20"/>
          <w:szCs w:val="20"/>
        </w:rPr>
        <w:pPrChange w:id="309" w:author="Eniola" w:date="2018-08-08T18:20:00Z">
          <w:pPr>
            <w:pStyle w:val="ListParagraph"/>
            <w:spacing w:line="360" w:lineRule="auto"/>
            <w:ind w:left="0"/>
            <w:jc w:val="both"/>
          </w:pPr>
        </w:pPrChange>
      </w:pPr>
    </w:p>
    <w:p w14:paraId="129C3706" w14:textId="77777777" w:rsidR="00CD0B66" w:rsidRPr="00A85BD5" w:rsidRDefault="00CD0B66">
      <w:pPr>
        <w:pStyle w:val="ListParagraph"/>
        <w:spacing w:line="360" w:lineRule="auto"/>
        <w:jc w:val="both"/>
        <w:rPr>
          <w:rFonts w:ascii="Times New Roman" w:hAnsi="Times New Roman"/>
          <w:sz w:val="20"/>
          <w:szCs w:val="20"/>
        </w:rPr>
        <w:pPrChange w:id="310" w:author="Eniola" w:date="2018-08-08T18:20:00Z">
          <w:pPr>
            <w:pStyle w:val="ListParagraph"/>
            <w:spacing w:line="360" w:lineRule="auto"/>
            <w:ind w:left="0"/>
            <w:jc w:val="both"/>
          </w:pPr>
        </w:pPrChange>
      </w:pPr>
    </w:p>
    <w:p w14:paraId="0DF7AE36" w14:textId="77777777" w:rsidR="00CD0B66" w:rsidRPr="00A85BD5" w:rsidRDefault="00CD0B66">
      <w:pPr>
        <w:pStyle w:val="ListParagraph"/>
        <w:spacing w:line="360" w:lineRule="auto"/>
        <w:jc w:val="both"/>
        <w:rPr>
          <w:rFonts w:ascii="Times New Roman" w:hAnsi="Times New Roman"/>
          <w:sz w:val="20"/>
          <w:szCs w:val="20"/>
        </w:rPr>
        <w:pPrChange w:id="311" w:author="Eniola" w:date="2018-08-08T18:20:00Z">
          <w:pPr>
            <w:pStyle w:val="ListParagraph"/>
            <w:spacing w:line="360" w:lineRule="auto"/>
            <w:ind w:left="0"/>
            <w:jc w:val="both"/>
          </w:pPr>
        </w:pPrChange>
      </w:pPr>
    </w:p>
    <w:p w14:paraId="71E2F69A" w14:textId="77777777" w:rsidR="00CD0B66" w:rsidRPr="00A85BD5" w:rsidRDefault="00CD0B66">
      <w:pPr>
        <w:pStyle w:val="ListParagraph"/>
        <w:spacing w:line="360" w:lineRule="auto"/>
        <w:jc w:val="both"/>
        <w:rPr>
          <w:rFonts w:ascii="Times New Roman" w:hAnsi="Times New Roman"/>
          <w:sz w:val="20"/>
          <w:szCs w:val="20"/>
        </w:rPr>
        <w:pPrChange w:id="312" w:author="Eniola" w:date="2018-08-08T18:20:00Z">
          <w:pPr>
            <w:pStyle w:val="ListParagraph"/>
            <w:spacing w:line="360" w:lineRule="auto"/>
            <w:ind w:left="0"/>
            <w:jc w:val="both"/>
          </w:pPr>
        </w:pPrChange>
      </w:pPr>
    </w:p>
    <w:p w14:paraId="2B1B597F" w14:textId="77777777" w:rsidR="00CD0B66" w:rsidRPr="00A85BD5" w:rsidRDefault="00CD0B66">
      <w:pPr>
        <w:pStyle w:val="ListParagraph"/>
        <w:spacing w:line="360" w:lineRule="auto"/>
        <w:jc w:val="both"/>
        <w:rPr>
          <w:rFonts w:ascii="Times New Roman" w:hAnsi="Times New Roman"/>
          <w:sz w:val="20"/>
          <w:szCs w:val="20"/>
        </w:rPr>
        <w:pPrChange w:id="313" w:author="Eniola" w:date="2018-08-08T18:20:00Z">
          <w:pPr>
            <w:pStyle w:val="ListParagraph"/>
            <w:spacing w:line="360" w:lineRule="auto"/>
            <w:ind w:left="0"/>
            <w:jc w:val="both"/>
          </w:pPr>
        </w:pPrChange>
      </w:pPr>
    </w:p>
    <w:p w14:paraId="5345382C" w14:textId="77777777" w:rsidR="00CD0B66" w:rsidRPr="00A85BD5" w:rsidRDefault="00CD0B66">
      <w:pPr>
        <w:pStyle w:val="ListParagraph"/>
        <w:spacing w:line="360" w:lineRule="auto"/>
        <w:jc w:val="both"/>
        <w:rPr>
          <w:rFonts w:ascii="Times New Roman" w:hAnsi="Times New Roman"/>
          <w:sz w:val="20"/>
          <w:szCs w:val="20"/>
        </w:rPr>
        <w:pPrChange w:id="314" w:author="Eniola" w:date="2018-08-08T18:20:00Z">
          <w:pPr>
            <w:pStyle w:val="ListParagraph"/>
            <w:spacing w:line="360" w:lineRule="auto"/>
            <w:ind w:left="0"/>
            <w:jc w:val="both"/>
          </w:pPr>
        </w:pPrChange>
      </w:pPr>
    </w:p>
    <w:p w14:paraId="2188E46D" w14:textId="77777777" w:rsidR="00CD0B66" w:rsidRPr="00A85BD5" w:rsidRDefault="00CD0B66">
      <w:pPr>
        <w:pStyle w:val="ListParagraph"/>
        <w:spacing w:line="360" w:lineRule="auto"/>
        <w:jc w:val="both"/>
        <w:rPr>
          <w:rFonts w:ascii="Times New Roman" w:hAnsi="Times New Roman"/>
          <w:sz w:val="20"/>
          <w:szCs w:val="20"/>
        </w:rPr>
        <w:pPrChange w:id="315" w:author="Eniola" w:date="2018-08-08T18:20:00Z">
          <w:pPr>
            <w:pStyle w:val="ListParagraph"/>
            <w:spacing w:line="360" w:lineRule="auto"/>
            <w:ind w:left="0"/>
            <w:jc w:val="both"/>
          </w:pPr>
        </w:pPrChange>
      </w:pPr>
    </w:p>
    <w:p w14:paraId="1BAFE76B" w14:textId="77777777" w:rsidR="00CD0B66" w:rsidRPr="00A85BD5" w:rsidRDefault="00CD0B66">
      <w:pPr>
        <w:pStyle w:val="ListParagraph"/>
        <w:spacing w:line="360" w:lineRule="auto"/>
        <w:jc w:val="both"/>
        <w:rPr>
          <w:rFonts w:ascii="Times New Roman" w:hAnsi="Times New Roman"/>
          <w:sz w:val="20"/>
          <w:szCs w:val="20"/>
        </w:rPr>
        <w:pPrChange w:id="316" w:author="Eniola" w:date="2018-08-08T18:20:00Z">
          <w:pPr>
            <w:pStyle w:val="ListParagraph"/>
            <w:spacing w:line="360" w:lineRule="auto"/>
            <w:ind w:left="0"/>
            <w:jc w:val="both"/>
          </w:pPr>
        </w:pPrChange>
      </w:pPr>
    </w:p>
    <w:p w14:paraId="464DA1BA" w14:textId="77777777" w:rsidR="00CD0B66" w:rsidRPr="00A85BD5" w:rsidRDefault="00CD0B66">
      <w:pPr>
        <w:pStyle w:val="ListParagraph"/>
        <w:spacing w:line="360" w:lineRule="auto"/>
        <w:jc w:val="both"/>
        <w:rPr>
          <w:rFonts w:ascii="Times New Roman" w:hAnsi="Times New Roman"/>
          <w:sz w:val="20"/>
          <w:szCs w:val="20"/>
        </w:rPr>
        <w:pPrChange w:id="317" w:author="Eniola" w:date="2018-08-08T18:20:00Z">
          <w:pPr>
            <w:pStyle w:val="ListParagraph"/>
            <w:spacing w:line="360" w:lineRule="auto"/>
            <w:ind w:left="0"/>
            <w:jc w:val="both"/>
          </w:pPr>
        </w:pPrChange>
      </w:pPr>
    </w:p>
    <w:p w14:paraId="2B423CB4" w14:textId="77777777" w:rsidR="00AC6F3F" w:rsidRPr="00A85BD5" w:rsidRDefault="00AC6F3F">
      <w:pPr>
        <w:pStyle w:val="ListParagraph"/>
        <w:spacing w:line="360" w:lineRule="auto"/>
        <w:jc w:val="both"/>
        <w:rPr>
          <w:rFonts w:ascii="Times New Roman" w:hAnsi="Times New Roman"/>
          <w:sz w:val="20"/>
          <w:szCs w:val="20"/>
        </w:rPr>
        <w:pPrChange w:id="318" w:author="Eniola" w:date="2018-08-08T18:20:00Z">
          <w:pPr>
            <w:pStyle w:val="ListParagraph"/>
            <w:spacing w:line="360" w:lineRule="auto"/>
            <w:ind w:left="0"/>
            <w:jc w:val="both"/>
          </w:pPr>
        </w:pPrChange>
      </w:pPr>
    </w:p>
    <w:p w14:paraId="271FA0F4" w14:textId="286D3064" w:rsidR="00A34456" w:rsidRPr="00A85BD5" w:rsidDel="00637568" w:rsidRDefault="00A34456">
      <w:pPr>
        <w:pStyle w:val="ListParagraph"/>
        <w:spacing w:line="360" w:lineRule="auto"/>
        <w:jc w:val="both"/>
        <w:rPr>
          <w:del w:id="319" w:author="Eniola" w:date="2018-08-10T10:32:00Z"/>
          <w:rFonts w:ascii="Times New Roman" w:hAnsi="Times New Roman"/>
          <w:sz w:val="20"/>
          <w:szCs w:val="20"/>
        </w:rPr>
        <w:pPrChange w:id="320" w:author="Eniola" w:date="2018-08-08T18:20:00Z">
          <w:pPr>
            <w:pStyle w:val="ListParagraph"/>
            <w:spacing w:line="360" w:lineRule="auto"/>
            <w:ind w:left="0"/>
            <w:jc w:val="both"/>
          </w:pPr>
        </w:pPrChange>
      </w:pPr>
    </w:p>
    <w:p w14:paraId="036E8923" w14:textId="77777777" w:rsidR="00430950" w:rsidRPr="00A85BD5" w:rsidRDefault="000854EA">
      <w:pPr>
        <w:pStyle w:val="ListParagraph"/>
        <w:spacing w:line="360" w:lineRule="auto"/>
        <w:jc w:val="both"/>
        <w:rPr>
          <w:rFonts w:ascii="Times New Roman" w:hAnsi="Times New Roman"/>
          <w:sz w:val="20"/>
          <w:szCs w:val="20"/>
        </w:rPr>
        <w:pPrChange w:id="321" w:author="Eniola" w:date="2018-08-08T18:20:00Z">
          <w:pPr>
            <w:pStyle w:val="ListParagraph"/>
            <w:spacing w:line="360" w:lineRule="auto"/>
            <w:ind w:left="0"/>
            <w:jc w:val="both"/>
          </w:pPr>
        </w:pPrChange>
      </w:pPr>
      <w:r w:rsidRPr="00A85BD5">
        <w:rPr>
          <w:rFonts w:ascii="Times New Roman" w:hAnsi="Times New Roman"/>
          <w:sz w:val="20"/>
          <w:szCs w:val="20"/>
        </w:rPr>
        <w:t xml:space="preserve">A ledger </w:t>
      </w:r>
      <w:r w:rsidR="00450A99" w:rsidRPr="00A85BD5">
        <w:rPr>
          <w:rFonts w:ascii="Times New Roman" w:hAnsi="Times New Roman"/>
          <w:sz w:val="20"/>
          <w:szCs w:val="20"/>
        </w:rPr>
        <w:t>of public transactions</w:t>
      </w:r>
      <w:r w:rsidR="00A32597" w:rsidRPr="00A85BD5">
        <w:rPr>
          <w:rFonts w:ascii="Times New Roman" w:hAnsi="Times New Roman"/>
          <w:sz w:val="20"/>
          <w:szCs w:val="20"/>
        </w:rPr>
        <w:t xml:space="preserve"> (votes)</w:t>
      </w:r>
      <w:r w:rsidR="00450A99" w:rsidRPr="00A85BD5">
        <w:rPr>
          <w:rFonts w:ascii="Times New Roman" w:hAnsi="Times New Roman"/>
          <w:sz w:val="20"/>
          <w:szCs w:val="20"/>
        </w:rPr>
        <w:t xml:space="preserve"> distributed across peers of network. Once a new block is added that </w:t>
      </w:r>
      <w:r w:rsidR="00202CBE" w:rsidRPr="00A85BD5">
        <w:rPr>
          <w:rFonts w:ascii="Times New Roman" w:hAnsi="Times New Roman"/>
          <w:sz w:val="20"/>
          <w:szCs w:val="20"/>
        </w:rPr>
        <w:t>information’s</w:t>
      </w:r>
      <w:r w:rsidR="00450A99" w:rsidRPr="00A85BD5">
        <w:rPr>
          <w:rFonts w:ascii="Times New Roman" w:hAnsi="Times New Roman"/>
          <w:sz w:val="20"/>
          <w:szCs w:val="20"/>
        </w:rPr>
        <w:t xml:space="preserve"> is communicated </w:t>
      </w:r>
      <w:r w:rsidR="00202CBE" w:rsidRPr="00A85BD5">
        <w:rPr>
          <w:rFonts w:ascii="Times New Roman" w:hAnsi="Times New Roman"/>
          <w:sz w:val="20"/>
          <w:szCs w:val="20"/>
        </w:rPr>
        <w:t>throughout</w:t>
      </w:r>
      <w:r w:rsidR="00450A99" w:rsidRPr="00A85BD5">
        <w:rPr>
          <w:rFonts w:ascii="Times New Roman" w:hAnsi="Times New Roman"/>
          <w:sz w:val="20"/>
          <w:szCs w:val="20"/>
        </w:rPr>
        <w:t xml:space="preserve"> the network and that block is added further to other network until all the </w:t>
      </w:r>
      <w:r w:rsidR="007D62BC" w:rsidRPr="00A85BD5">
        <w:rPr>
          <w:rFonts w:ascii="Times New Roman" w:hAnsi="Times New Roman"/>
          <w:sz w:val="20"/>
          <w:szCs w:val="20"/>
        </w:rPr>
        <w:t xml:space="preserve">computers </w:t>
      </w:r>
      <w:r w:rsidR="00202CBE" w:rsidRPr="00A85BD5">
        <w:rPr>
          <w:rFonts w:ascii="Times New Roman" w:hAnsi="Times New Roman"/>
          <w:sz w:val="20"/>
          <w:szCs w:val="20"/>
        </w:rPr>
        <w:t>are have</w:t>
      </w:r>
      <w:r w:rsidR="007D62BC" w:rsidRPr="00A85BD5">
        <w:rPr>
          <w:rFonts w:ascii="Times New Roman" w:hAnsi="Times New Roman"/>
          <w:sz w:val="20"/>
          <w:szCs w:val="20"/>
        </w:rPr>
        <w:t xml:space="preserve"> these blocks though it might take some time.</w:t>
      </w:r>
    </w:p>
    <w:p w14:paraId="428FA4AF" w14:textId="5825444F" w:rsidR="0010332D" w:rsidRPr="00EF58CB" w:rsidRDefault="0010332D">
      <w:pPr>
        <w:spacing w:line="360" w:lineRule="auto"/>
        <w:ind w:left="720"/>
        <w:jc w:val="both"/>
        <w:rPr>
          <w:rFonts w:ascii="Times New Roman" w:hAnsi="Times New Roman"/>
          <w:sz w:val="20"/>
          <w:szCs w:val="20"/>
        </w:rPr>
        <w:pPrChange w:id="322" w:author="Eniola" w:date="2018-08-08T18:20:00Z">
          <w:pPr>
            <w:spacing w:line="360" w:lineRule="auto"/>
            <w:jc w:val="both"/>
          </w:pPr>
        </w:pPrChange>
      </w:pPr>
    </w:p>
    <w:p w14:paraId="1BADA46B" w14:textId="0EBDAF37" w:rsidR="0010332D" w:rsidRPr="00DE0822" w:rsidRDefault="0010332D">
      <w:pPr>
        <w:spacing w:line="360" w:lineRule="auto"/>
        <w:ind w:left="720"/>
        <w:jc w:val="both"/>
        <w:rPr>
          <w:rFonts w:ascii="Times New Roman" w:hAnsi="Times New Roman"/>
          <w:sz w:val="20"/>
          <w:szCs w:val="20"/>
        </w:rPr>
        <w:pPrChange w:id="323" w:author="Eniola" w:date="2018-08-08T18:20:00Z">
          <w:pPr>
            <w:spacing w:line="360" w:lineRule="auto"/>
            <w:jc w:val="both"/>
          </w:pPr>
        </w:pPrChange>
      </w:pPr>
    </w:p>
    <w:p w14:paraId="6F89645A" w14:textId="7FE63561" w:rsidR="00AC6F3F" w:rsidRPr="00DE0822" w:rsidRDefault="00FF2AD4">
      <w:pPr>
        <w:spacing w:line="360" w:lineRule="auto"/>
        <w:ind w:left="720"/>
        <w:jc w:val="both"/>
        <w:rPr>
          <w:rFonts w:ascii="Times New Roman" w:hAnsi="Times New Roman"/>
          <w:sz w:val="20"/>
          <w:szCs w:val="20"/>
        </w:rPr>
        <w:pPrChange w:id="324" w:author="Eniola" w:date="2018-08-08T18:20:00Z">
          <w:pPr>
            <w:spacing w:line="360" w:lineRule="auto"/>
            <w:jc w:val="both"/>
          </w:pPr>
        </w:pPrChange>
      </w:pPr>
      <w:r w:rsidRPr="00A85BD5">
        <w:rPr>
          <w:rFonts w:ascii="Times New Roman" w:hAnsi="Times New Roman"/>
          <w:noProof/>
          <w:sz w:val="20"/>
          <w:szCs w:val="20"/>
          <w:rPrChange w:id="325" w:author="Eniola" w:date="2018-08-08T18:20:00Z">
            <w:rPr>
              <w:noProof/>
            </w:rPr>
          </w:rPrChange>
        </w:rPr>
        <w:lastRenderedPageBreak/>
        <mc:AlternateContent>
          <mc:Choice Requires="wpg">
            <w:drawing>
              <wp:anchor distT="0" distB="0" distL="114300" distR="114300" simplePos="0" relativeHeight="251650560" behindDoc="0" locked="0" layoutInCell="1" allowOverlap="1" wp14:anchorId="67E8ACB1" wp14:editId="56F68AA9">
                <wp:simplePos x="0" y="0"/>
                <wp:positionH relativeFrom="margin">
                  <wp:posOffset>790575</wp:posOffset>
                </wp:positionH>
                <wp:positionV relativeFrom="paragraph">
                  <wp:posOffset>133350</wp:posOffset>
                </wp:positionV>
                <wp:extent cx="5219700" cy="2343150"/>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9700" cy="2343150"/>
                          <a:chOff x="0" y="0"/>
                          <a:chExt cx="6334125" cy="3334856"/>
                        </a:xfrm>
                      </wpg:grpSpPr>
                      <wps:wsp>
                        <wps:cNvPr id="27" name="Rectangle 27"/>
                        <wps:cNvSpPr/>
                        <wps:spPr>
                          <a:xfrm>
                            <a:off x="9525" y="0"/>
                            <a:ext cx="5686425" cy="2952750"/>
                          </a:xfrm>
                          <a:prstGeom prst="rect">
                            <a:avLst/>
                          </a:prstGeom>
                          <a:blipFill dpi="0" rotWithShape="1">
                            <a:blip r:embed="rId27">
                              <a:extLst>
                                <a:ext uri="{28A0092B-C50C-407E-A947-70E740481C1C}">
                                  <a14:useLocalDpi xmlns:a14="http://schemas.microsoft.com/office/drawing/2010/main" val="0"/>
                                </a:ext>
                              </a:extLst>
                            </a:blip>
                            <a:srcRect/>
                            <a:stretch>
                              <a:fillRect/>
                            </a:stretch>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30"/>
                        <wps:cNvSpPr txBox="1"/>
                        <wps:spPr>
                          <a:xfrm>
                            <a:off x="0" y="2971800"/>
                            <a:ext cx="6334125" cy="363056"/>
                          </a:xfrm>
                          <a:prstGeom prst="rect">
                            <a:avLst/>
                          </a:prstGeom>
                          <a:solidFill>
                            <a:sysClr val="window" lastClr="FFFFFF"/>
                          </a:solidFill>
                          <a:ln w="6350">
                            <a:noFill/>
                          </a:ln>
                        </wps:spPr>
                        <wps:txbx>
                          <w:txbxContent>
                            <w:p w14:paraId="4C4A6C47" w14:textId="77777777" w:rsidR="00056CEA" w:rsidRPr="00056CEA" w:rsidRDefault="00056CEA">
                              <w:pPr>
                                <w:rPr>
                                  <w:rFonts w:ascii="Times New Roman" w:hAnsi="Times New Roman"/>
                                  <w:sz w:val="20"/>
                                  <w:szCs w:val="20"/>
                                </w:rPr>
                              </w:pPr>
                              <w:r>
                                <w:rPr>
                                  <w:rFonts w:ascii="Times New Roman" w:hAnsi="Times New Roman"/>
                                  <w:sz w:val="20"/>
                                  <w:szCs w:val="20"/>
                                </w:rPr>
                                <w:t>Fig 9. Information communicated and that block was f</w:t>
                              </w:r>
                              <w:r w:rsidR="000E74E7">
                                <w:rPr>
                                  <w:rFonts w:ascii="Times New Roman" w:hAnsi="Times New Roman"/>
                                  <w:sz w:val="20"/>
                                  <w:szCs w:val="20"/>
                                </w:rPr>
                                <w:t>urther added to all the network</w:t>
                              </w:r>
                              <w:r w:rsidR="00E614D0">
                                <w:rPr>
                                  <w:rFonts w:ascii="Times New Roman" w:hAnsi="Times New Roman"/>
                                  <w:sz w:val="20"/>
                                  <w:szCs w:val="20"/>
                                </w:rPr>
                                <w:t xml:space="preserve"> </w:t>
                              </w:r>
                              <w:r w:rsidR="00E614D0">
                                <w:t>©SuperDataScience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w14:anchorId="67E8ACB1" id="Group 31" o:spid="_x0000_s1062" style="position:absolute;left:0;text-align:left;margin-left:62.25pt;margin-top:10.5pt;width:411pt;height:184.5pt;z-index:251650560;mso-position-horizontal-relative:margin;mso-width-relative:margin" coordsize="63341,33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">
                <v:rect id="Rectangle 27" o:spid="_x0000_s1063" style="position:absolute;left:95;width:56864;height:29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" strokecolor="#41719c" strokeweight="1pt">
                  <v:fill r:id="rId28" o:title="" recolor="t" rotate="t" type="frame"/>
                </v:rect>
                <v:shape id="Text Box 30" o:spid="_x0000_s1064" type="#_x0000_t202" style="position:absolute;top:29718;width:63341;height:3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" fillcolor="window" stroked="f" strokeweight=".5pt">
                  <v:textbox>
                    <w:txbxContent>
                      <w:p w14:paraId="4C4A6C47" w14:textId="77777777" w:rsidR="00056CEA" w:rsidRPr="00056CEA" w:rsidRDefault="00056CEA">
                        <w:pPr>
                          <w:rPr>
                            <w:rFonts w:ascii="Times New Roman" w:hAnsi="Times New Roman"/>
                            <w:sz w:val="20"/>
                            <w:szCs w:val="20"/>
                          </w:rPr>
                        </w:pPr>
                        <w:r>
                          <w:rPr>
                            <w:rFonts w:ascii="Times New Roman" w:hAnsi="Times New Roman"/>
                            <w:sz w:val="20"/>
                            <w:szCs w:val="20"/>
                          </w:rPr>
                          <w:t>Fig 9. Information communicated and that block was f</w:t>
                        </w:r>
                        <w:r w:rsidR="000E74E7">
                          <w:rPr>
                            <w:rFonts w:ascii="Times New Roman" w:hAnsi="Times New Roman"/>
                            <w:sz w:val="20"/>
                            <w:szCs w:val="20"/>
                          </w:rPr>
                          <w:t>urther added to all the network</w:t>
                        </w:r>
                        <w:r w:rsidR="00E614D0">
                          <w:rPr>
                            <w:rFonts w:ascii="Times New Roman" w:hAnsi="Times New Roman"/>
                            <w:sz w:val="20"/>
                            <w:szCs w:val="20"/>
                          </w:rPr>
                          <w:t xml:space="preserve"> </w:t>
                        </w:r>
                        <w:r w:rsidR="00E614D0">
                          <w:t>©SuperDataScience</w:t>
                        </w:r>
                      </w:p>
                    </w:txbxContent>
                  </v:textbox>
                </v:shape>
                <w10:wrap anchorx="margin"/>
              </v:group>
            </w:pict>
          </mc:Fallback>
        </mc:AlternateContent>
      </w:r>
    </w:p>
    <w:p w14:paraId="04DBB57A" w14:textId="77777777" w:rsidR="00AC6F3F" w:rsidRPr="00A85BD5" w:rsidRDefault="00AC6F3F">
      <w:pPr>
        <w:spacing w:line="360" w:lineRule="auto"/>
        <w:ind w:left="720"/>
        <w:jc w:val="both"/>
        <w:rPr>
          <w:rFonts w:ascii="Times New Roman" w:hAnsi="Times New Roman"/>
          <w:sz w:val="20"/>
          <w:szCs w:val="20"/>
        </w:rPr>
        <w:pPrChange w:id="326" w:author="Eniola" w:date="2018-08-08T18:20:00Z">
          <w:pPr>
            <w:spacing w:line="360" w:lineRule="auto"/>
            <w:jc w:val="both"/>
          </w:pPr>
        </w:pPrChange>
      </w:pPr>
    </w:p>
    <w:p w14:paraId="7BCDC8A2" w14:textId="77777777" w:rsidR="00AC6F3F" w:rsidRPr="00A85BD5" w:rsidRDefault="00AC6F3F">
      <w:pPr>
        <w:spacing w:line="360" w:lineRule="auto"/>
        <w:ind w:left="720"/>
        <w:jc w:val="both"/>
        <w:rPr>
          <w:rFonts w:ascii="Times New Roman" w:hAnsi="Times New Roman"/>
          <w:sz w:val="20"/>
          <w:szCs w:val="20"/>
        </w:rPr>
        <w:pPrChange w:id="327" w:author="Eniola" w:date="2018-08-08T18:20:00Z">
          <w:pPr>
            <w:spacing w:line="360" w:lineRule="auto"/>
            <w:jc w:val="both"/>
          </w:pPr>
        </w:pPrChange>
      </w:pPr>
    </w:p>
    <w:p w14:paraId="2096DB5A" w14:textId="77777777" w:rsidR="00AC6F3F" w:rsidRPr="00A85BD5" w:rsidRDefault="00AC6F3F">
      <w:pPr>
        <w:spacing w:line="360" w:lineRule="auto"/>
        <w:ind w:left="720"/>
        <w:jc w:val="both"/>
        <w:rPr>
          <w:rFonts w:ascii="Times New Roman" w:hAnsi="Times New Roman"/>
          <w:sz w:val="20"/>
          <w:szCs w:val="20"/>
        </w:rPr>
        <w:pPrChange w:id="328" w:author="Eniola" w:date="2018-08-08T18:20:00Z">
          <w:pPr>
            <w:spacing w:line="360" w:lineRule="auto"/>
            <w:jc w:val="both"/>
          </w:pPr>
        </w:pPrChange>
      </w:pPr>
    </w:p>
    <w:p w14:paraId="5669BFC5" w14:textId="77777777" w:rsidR="00AC6F3F" w:rsidRPr="00A85BD5" w:rsidRDefault="00AC6F3F">
      <w:pPr>
        <w:spacing w:line="360" w:lineRule="auto"/>
        <w:ind w:left="720"/>
        <w:jc w:val="both"/>
        <w:rPr>
          <w:rFonts w:ascii="Times New Roman" w:hAnsi="Times New Roman"/>
          <w:sz w:val="20"/>
          <w:szCs w:val="20"/>
        </w:rPr>
        <w:pPrChange w:id="329" w:author="Eniola" w:date="2018-08-08T18:20:00Z">
          <w:pPr>
            <w:spacing w:line="360" w:lineRule="auto"/>
            <w:jc w:val="both"/>
          </w:pPr>
        </w:pPrChange>
      </w:pPr>
    </w:p>
    <w:p w14:paraId="31EECB9F" w14:textId="77777777" w:rsidR="00AC6F3F" w:rsidRPr="00A85BD5" w:rsidRDefault="00AC6F3F">
      <w:pPr>
        <w:spacing w:line="360" w:lineRule="auto"/>
        <w:ind w:left="720"/>
        <w:jc w:val="both"/>
        <w:rPr>
          <w:rFonts w:ascii="Times New Roman" w:hAnsi="Times New Roman"/>
          <w:sz w:val="20"/>
          <w:szCs w:val="20"/>
        </w:rPr>
        <w:pPrChange w:id="330" w:author="Eniola" w:date="2018-08-08T18:20:00Z">
          <w:pPr>
            <w:spacing w:line="360" w:lineRule="auto"/>
            <w:jc w:val="both"/>
          </w:pPr>
        </w:pPrChange>
      </w:pPr>
    </w:p>
    <w:p w14:paraId="3106718C" w14:textId="77777777" w:rsidR="00AC6F3F" w:rsidRPr="00A85BD5" w:rsidRDefault="00AC6F3F">
      <w:pPr>
        <w:spacing w:line="360" w:lineRule="auto"/>
        <w:ind w:left="720"/>
        <w:jc w:val="both"/>
        <w:rPr>
          <w:rFonts w:ascii="Times New Roman" w:hAnsi="Times New Roman"/>
          <w:sz w:val="20"/>
          <w:szCs w:val="20"/>
        </w:rPr>
        <w:pPrChange w:id="331" w:author="Eniola" w:date="2018-08-08T18:20:00Z">
          <w:pPr>
            <w:spacing w:line="360" w:lineRule="auto"/>
            <w:jc w:val="both"/>
          </w:pPr>
        </w:pPrChange>
      </w:pPr>
    </w:p>
    <w:p w14:paraId="5F3ED914" w14:textId="77777777" w:rsidR="0010332D" w:rsidRPr="00A85BD5" w:rsidRDefault="0010332D">
      <w:pPr>
        <w:spacing w:line="360" w:lineRule="auto"/>
        <w:ind w:left="720"/>
        <w:jc w:val="both"/>
        <w:rPr>
          <w:rFonts w:ascii="Times New Roman" w:hAnsi="Times New Roman"/>
          <w:sz w:val="20"/>
          <w:szCs w:val="20"/>
        </w:rPr>
        <w:pPrChange w:id="332" w:author="Eniola" w:date="2018-08-08T18:20:00Z">
          <w:pPr>
            <w:spacing w:line="360" w:lineRule="auto"/>
            <w:jc w:val="both"/>
          </w:pPr>
        </w:pPrChange>
      </w:pPr>
    </w:p>
    <w:p w14:paraId="091AD093" w14:textId="4F449BFF" w:rsidR="00056CEA" w:rsidRPr="00A85BD5" w:rsidDel="00811A07" w:rsidRDefault="00056CEA">
      <w:pPr>
        <w:spacing w:line="360" w:lineRule="auto"/>
        <w:ind w:left="720"/>
        <w:jc w:val="both"/>
        <w:rPr>
          <w:del w:id="333" w:author="Eniola" w:date="2018-08-10T10:36:00Z"/>
          <w:rFonts w:ascii="Times New Roman" w:hAnsi="Times New Roman"/>
          <w:sz w:val="20"/>
          <w:szCs w:val="20"/>
        </w:rPr>
        <w:pPrChange w:id="334" w:author="Eniola" w:date="2018-08-08T18:20:00Z">
          <w:pPr>
            <w:spacing w:line="360" w:lineRule="auto"/>
            <w:jc w:val="both"/>
          </w:pPr>
        </w:pPrChange>
      </w:pPr>
    </w:p>
    <w:p w14:paraId="64C057FD" w14:textId="77777777" w:rsidR="00AF25D4" w:rsidRPr="00A85BD5" w:rsidRDefault="00830121">
      <w:pPr>
        <w:spacing w:line="360" w:lineRule="auto"/>
        <w:ind w:left="720"/>
        <w:jc w:val="both"/>
        <w:rPr>
          <w:rFonts w:ascii="Times New Roman" w:hAnsi="Times New Roman"/>
          <w:sz w:val="20"/>
          <w:szCs w:val="20"/>
        </w:rPr>
        <w:pPrChange w:id="335" w:author="Eniola" w:date="2018-08-08T18:20:00Z">
          <w:pPr>
            <w:spacing w:line="360" w:lineRule="auto"/>
            <w:jc w:val="both"/>
          </w:pPr>
        </w:pPrChange>
      </w:pPr>
      <w:r w:rsidRPr="00A85BD5">
        <w:rPr>
          <w:rFonts w:ascii="Times New Roman" w:hAnsi="Times New Roman"/>
          <w:sz w:val="20"/>
          <w:szCs w:val="20"/>
        </w:rPr>
        <w:t xml:space="preserve">As more transactions are added to the </w:t>
      </w:r>
      <w:r w:rsidR="001E723D" w:rsidRPr="00A85BD5">
        <w:rPr>
          <w:rFonts w:ascii="Times New Roman" w:hAnsi="Times New Roman"/>
          <w:sz w:val="20"/>
          <w:szCs w:val="20"/>
        </w:rPr>
        <w:t xml:space="preserve">blockchain. And now someone tries to hack </w:t>
      </w:r>
      <w:r w:rsidR="00153752" w:rsidRPr="00A85BD5">
        <w:rPr>
          <w:rFonts w:ascii="Times New Roman" w:hAnsi="Times New Roman"/>
          <w:sz w:val="20"/>
          <w:szCs w:val="20"/>
        </w:rPr>
        <w:t xml:space="preserve">one of the entry and take away some data stored on a </w:t>
      </w:r>
      <w:r w:rsidR="00A95A49" w:rsidRPr="00A85BD5">
        <w:rPr>
          <w:rFonts w:ascii="Times New Roman" w:hAnsi="Times New Roman"/>
          <w:sz w:val="20"/>
          <w:szCs w:val="20"/>
        </w:rPr>
        <w:t>network, and once they do,</w:t>
      </w:r>
      <w:r w:rsidR="007771BB" w:rsidRPr="00A85BD5">
        <w:rPr>
          <w:rFonts w:ascii="Times New Roman" w:hAnsi="Times New Roman"/>
          <w:sz w:val="20"/>
          <w:szCs w:val="20"/>
        </w:rPr>
        <w:t xml:space="preserve"> other blockchains</w:t>
      </w:r>
      <w:r w:rsidR="006741C7" w:rsidRPr="00A85BD5">
        <w:rPr>
          <w:rFonts w:ascii="Times New Roman" w:hAnsi="Times New Roman"/>
          <w:sz w:val="20"/>
          <w:szCs w:val="20"/>
        </w:rPr>
        <w:t xml:space="preserve"> on that particular network are attacked</w:t>
      </w:r>
      <w:r w:rsidR="00771E36" w:rsidRPr="00A85BD5">
        <w:rPr>
          <w:rFonts w:ascii="Times New Roman" w:hAnsi="Times New Roman"/>
          <w:sz w:val="20"/>
          <w:szCs w:val="20"/>
        </w:rPr>
        <w:t xml:space="preserve"> because they are cryptographically linked togeth</w:t>
      </w:r>
      <w:r w:rsidR="00AF25D4" w:rsidRPr="00A85BD5">
        <w:rPr>
          <w:rFonts w:ascii="Times New Roman" w:hAnsi="Times New Roman"/>
          <w:sz w:val="20"/>
          <w:szCs w:val="20"/>
        </w:rPr>
        <w:t>er as shown in the figure below.</w:t>
      </w:r>
    </w:p>
    <w:p w14:paraId="41FC74C7" w14:textId="0EE75589" w:rsidR="00AF25D4" w:rsidRPr="00EF58CB" w:rsidRDefault="00957B06">
      <w:pPr>
        <w:spacing w:line="360" w:lineRule="auto"/>
        <w:ind w:left="720"/>
        <w:jc w:val="both"/>
        <w:rPr>
          <w:rFonts w:ascii="Times New Roman" w:hAnsi="Times New Roman"/>
          <w:sz w:val="20"/>
          <w:szCs w:val="20"/>
        </w:rPr>
        <w:pPrChange w:id="336" w:author="Eniola" w:date="2018-08-08T18:20:00Z">
          <w:pPr>
            <w:spacing w:line="360" w:lineRule="auto"/>
            <w:jc w:val="both"/>
          </w:pPr>
        </w:pPrChange>
      </w:pPr>
      <w:r w:rsidRPr="00A85BD5">
        <w:rPr>
          <w:rFonts w:ascii="Times New Roman" w:hAnsi="Times New Roman"/>
          <w:noProof/>
          <w:sz w:val="20"/>
          <w:szCs w:val="20"/>
          <w:rPrChange w:id="337" w:author="Eniola" w:date="2018-08-08T18:20:00Z">
            <w:rPr>
              <w:noProof/>
            </w:rPr>
          </w:rPrChange>
        </w:rPr>
        <mc:AlternateContent>
          <mc:Choice Requires="wpg">
            <w:drawing>
              <wp:anchor distT="0" distB="0" distL="114300" distR="114300" simplePos="0" relativeHeight="251652608" behindDoc="0" locked="0" layoutInCell="1" allowOverlap="1" wp14:anchorId="6435F6BD" wp14:editId="4B324F02">
                <wp:simplePos x="0" y="0"/>
                <wp:positionH relativeFrom="margin">
                  <wp:posOffset>838200</wp:posOffset>
                </wp:positionH>
                <wp:positionV relativeFrom="paragraph">
                  <wp:posOffset>9525</wp:posOffset>
                </wp:positionV>
                <wp:extent cx="4591050" cy="2209800"/>
                <wp:effectExtent l="0" t="0" r="19050" b="0"/>
                <wp:wrapNone/>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1050" cy="2209800"/>
                          <a:chOff x="0" y="0"/>
                          <a:chExt cx="5734050" cy="2718249"/>
                        </a:xfrm>
                      </wpg:grpSpPr>
                      <wps:wsp>
                        <wps:cNvPr id="32" name="Rectangle 32"/>
                        <wps:cNvSpPr/>
                        <wps:spPr>
                          <a:xfrm>
                            <a:off x="0" y="0"/>
                            <a:ext cx="5734050" cy="2381250"/>
                          </a:xfrm>
                          <a:prstGeom prst="rect">
                            <a:avLst/>
                          </a:prstGeom>
                          <a:blipFill dpi="0" rotWithShape="1">
                            <a:blip r:embed="rId29">
                              <a:extLst>
                                <a:ext uri="{28A0092B-C50C-407E-A947-70E740481C1C}">
                                  <a14:useLocalDpi xmlns:a14="http://schemas.microsoft.com/office/drawing/2010/main" val="0"/>
                                </a:ext>
                              </a:extLst>
                            </a:blip>
                            <a:srcRect/>
                            <a:stretch>
                              <a:fillRect/>
                            </a:stretch>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Text Box 34"/>
                        <wps:cNvSpPr txBox="1"/>
                        <wps:spPr>
                          <a:xfrm>
                            <a:off x="47625" y="2390775"/>
                            <a:ext cx="3838576" cy="327474"/>
                          </a:xfrm>
                          <a:prstGeom prst="rect">
                            <a:avLst/>
                          </a:prstGeom>
                          <a:solidFill>
                            <a:sysClr val="window" lastClr="FFFFFF"/>
                          </a:solidFill>
                          <a:ln w="6350">
                            <a:noFill/>
                          </a:ln>
                        </wps:spPr>
                        <wps:txbx>
                          <w:txbxContent>
                            <w:p w14:paraId="5E8B2950" w14:textId="77777777" w:rsidR="0034753B" w:rsidRPr="0034753B" w:rsidRDefault="005D51BF">
                              <w:pPr>
                                <w:rPr>
                                  <w:rFonts w:ascii="Times New Roman" w:hAnsi="Times New Roman"/>
                                  <w:sz w:val="20"/>
                                  <w:szCs w:val="20"/>
                                </w:rPr>
                              </w:pPr>
                              <w:r>
                                <w:rPr>
                                  <w:rFonts w:ascii="Times New Roman" w:hAnsi="Times New Roman"/>
                                  <w:sz w:val="20"/>
                                  <w:szCs w:val="20"/>
                                </w:rPr>
                                <w:t>Fig 10</w:t>
                              </w:r>
                              <w:r w:rsidR="0034753B">
                                <w:rPr>
                                  <w:rFonts w:ascii="Times New Roman" w:hAnsi="Times New Roman"/>
                                  <w:sz w:val="20"/>
                                  <w:szCs w:val="20"/>
                                </w:rPr>
                                <w:t xml:space="preserve">. A blockchain </w:t>
                              </w:r>
                              <w:r w:rsidR="00BF1CCF">
                                <w:rPr>
                                  <w:rFonts w:ascii="Times New Roman" w:hAnsi="Times New Roman"/>
                                  <w:sz w:val="20"/>
                                  <w:szCs w:val="20"/>
                                </w:rPr>
                                <w:t>network under attack</w:t>
                              </w:r>
                              <w:r w:rsidR="00080C2D">
                                <w:rPr>
                                  <w:rFonts w:ascii="Times New Roman" w:hAnsi="Times New Roman"/>
                                  <w:sz w:val="20"/>
                                  <w:szCs w:val="20"/>
                                </w:rPr>
                                <w:t xml:space="preserve"> </w:t>
                              </w:r>
                              <w:r w:rsidR="00080C2D">
                                <w:t>©SuperDataScience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435F6BD" id="Group 47" o:spid="_x0000_s1065" style="position:absolute;left:0;text-align:left;margin-left:66pt;margin-top:.75pt;width:361.5pt;height:174pt;z-index:251652608;mso-position-horizontal-relative:margin" coordsize="57340,27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">
                <v:rect id="Rectangle 32" o:spid="_x0000_s1066" style="position:absolute;width:57340;height:23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" strokecolor="#41719c" strokeweight="1pt">
                  <v:fill r:id="rId30" o:title="" recolor="t" rotate="t" type="frame"/>
                </v:rect>
                <v:shape id="Text Box 34" o:spid="_x0000_s1067" type="#_x0000_t202" style="position:absolute;left:476;top:23907;width:38386;height:3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" fillcolor="window" stroked="f" strokeweight=".5pt">
                  <v:textbox>
                    <w:txbxContent>
                      <w:p w14:paraId="5E8B2950" w14:textId="77777777" w:rsidR="0034753B" w:rsidRPr="0034753B" w:rsidRDefault="005D51BF">
                        <w:pPr>
                          <w:rPr>
                            <w:rFonts w:ascii="Times New Roman" w:hAnsi="Times New Roman"/>
                            <w:sz w:val="20"/>
                            <w:szCs w:val="20"/>
                          </w:rPr>
                        </w:pPr>
                        <w:r>
                          <w:rPr>
                            <w:rFonts w:ascii="Times New Roman" w:hAnsi="Times New Roman"/>
                            <w:sz w:val="20"/>
                            <w:szCs w:val="20"/>
                          </w:rPr>
                          <w:t>Fig 10</w:t>
                        </w:r>
                        <w:r w:rsidR="0034753B">
                          <w:rPr>
                            <w:rFonts w:ascii="Times New Roman" w:hAnsi="Times New Roman"/>
                            <w:sz w:val="20"/>
                            <w:szCs w:val="20"/>
                          </w:rPr>
                          <w:t xml:space="preserve">. A blockchain </w:t>
                        </w:r>
                        <w:r w:rsidR="00BF1CCF">
                          <w:rPr>
                            <w:rFonts w:ascii="Times New Roman" w:hAnsi="Times New Roman"/>
                            <w:sz w:val="20"/>
                            <w:szCs w:val="20"/>
                          </w:rPr>
                          <w:t>network under attack</w:t>
                        </w:r>
                        <w:r w:rsidR="00080C2D">
                          <w:rPr>
                            <w:rFonts w:ascii="Times New Roman" w:hAnsi="Times New Roman"/>
                            <w:sz w:val="20"/>
                            <w:szCs w:val="20"/>
                          </w:rPr>
                          <w:t xml:space="preserve"> </w:t>
                        </w:r>
                        <w:r w:rsidR="00080C2D">
                          <w:t>©SuperDataScience</w:t>
                        </w:r>
                      </w:p>
                    </w:txbxContent>
                  </v:textbox>
                </v:shape>
                <w10:wrap anchorx="margin"/>
              </v:group>
            </w:pict>
          </mc:Fallback>
        </mc:AlternateContent>
      </w:r>
    </w:p>
    <w:p w14:paraId="0D18D767" w14:textId="77777777" w:rsidR="00AF25D4" w:rsidRPr="00DE0822" w:rsidRDefault="00AF25D4">
      <w:pPr>
        <w:spacing w:line="360" w:lineRule="auto"/>
        <w:ind w:left="720"/>
        <w:jc w:val="both"/>
        <w:rPr>
          <w:rFonts w:ascii="Times New Roman" w:hAnsi="Times New Roman"/>
          <w:sz w:val="20"/>
          <w:szCs w:val="20"/>
        </w:rPr>
        <w:pPrChange w:id="338" w:author="Eniola" w:date="2018-08-08T18:20:00Z">
          <w:pPr>
            <w:spacing w:line="360" w:lineRule="auto"/>
            <w:jc w:val="both"/>
          </w:pPr>
        </w:pPrChange>
      </w:pPr>
    </w:p>
    <w:p w14:paraId="0D0C4D7B" w14:textId="77777777" w:rsidR="00AF25D4" w:rsidRPr="00A85BD5" w:rsidRDefault="00AF25D4">
      <w:pPr>
        <w:spacing w:line="360" w:lineRule="auto"/>
        <w:ind w:left="720"/>
        <w:jc w:val="both"/>
        <w:rPr>
          <w:rFonts w:ascii="Times New Roman" w:hAnsi="Times New Roman"/>
          <w:sz w:val="20"/>
          <w:szCs w:val="20"/>
        </w:rPr>
        <w:pPrChange w:id="339" w:author="Eniola" w:date="2018-08-08T18:20:00Z">
          <w:pPr>
            <w:spacing w:line="360" w:lineRule="auto"/>
            <w:jc w:val="both"/>
          </w:pPr>
        </w:pPrChange>
      </w:pPr>
    </w:p>
    <w:p w14:paraId="2C0530F7" w14:textId="77777777" w:rsidR="00AF25D4" w:rsidRPr="00A85BD5" w:rsidRDefault="00AF25D4">
      <w:pPr>
        <w:spacing w:line="360" w:lineRule="auto"/>
        <w:ind w:left="720"/>
        <w:jc w:val="both"/>
        <w:rPr>
          <w:rFonts w:ascii="Times New Roman" w:hAnsi="Times New Roman"/>
          <w:sz w:val="20"/>
          <w:szCs w:val="20"/>
        </w:rPr>
        <w:pPrChange w:id="340" w:author="Eniola" w:date="2018-08-08T18:20:00Z">
          <w:pPr>
            <w:spacing w:line="360" w:lineRule="auto"/>
            <w:jc w:val="both"/>
          </w:pPr>
        </w:pPrChange>
      </w:pPr>
    </w:p>
    <w:p w14:paraId="5E343FEE" w14:textId="77777777" w:rsidR="00AF25D4" w:rsidRPr="00A85BD5" w:rsidRDefault="00AF25D4">
      <w:pPr>
        <w:spacing w:line="360" w:lineRule="auto"/>
        <w:ind w:left="720"/>
        <w:jc w:val="both"/>
        <w:rPr>
          <w:rFonts w:ascii="Times New Roman" w:hAnsi="Times New Roman"/>
          <w:sz w:val="20"/>
          <w:szCs w:val="20"/>
        </w:rPr>
        <w:pPrChange w:id="341" w:author="Eniola" w:date="2018-08-08T18:20:00Z">
          <w:pPr>
            <w:spacing w:line="360" w:lineRule="auto"/>
            <w:jc w:val="both"/>
          </w:pPr>
        </w:pPrChange>
      </w:pPr>
    </w:p>
    <w:p w14:paraId="15858340" w14:textId="77777777" w:rsidR="00AF25D4" w:rsidRPr="00A85BD5" w:rsidRDefault="00AF25D4">
      <w:pPr>
        <w:spacing w:line="360" w:lineRule="auto"/>
        <w:ind w:left="720"/>
        <w:jc w:val="both"/>
        <w:rPr>
          <w:rFonts w:ascii="Times New Roman" w:hAnsi="Times New Roman"/>
          <w:sz w:val="20"/>
          <w:szCs w:val="20"/>
        </w:rPr>
        <w:pPrChange w:id="342" w:author="Eniola" w:date="2018-08-08T18:20:00Z">
          <w:pPr>
            <w:spacing w:line="360" w:lineRule="auto"/>
            <w:jc w:val="both"/>
          </w:pPr>
        </w:pPrChange>
      </w:pPr>
    </w:p>
    <w:p w14:paraId="3E08F668" w14:textId="77777777" w:rsidR="00AF25D4" w:rsidRPr="00A85BD5" w:rsidDel="003736E8" w:rsidRDefault="00AF25D4">
      <w:pPr>
        <w:spacing w:line="360" w:lineRule="auto"/>
        <w:ind w:left="720"/>
        <w:jc w:val="both"/>
        <w:rPr>
          <w:del w:id="343" w:author="Eniola" w:date="2018-08-10T10:37:00Z"/>
          <w:rFonts w:ascii="Times New Roman" w:hAnsi="Times New Roman"/>
          <w:sz w:val="20"/>
          <w:szCs w:val="20"/>
        </w:rPr>
        <w:pPrChange w:id="344" w:author="Eniola" w:date="2018-08-08T18:20:00Z">
          <w:pPr>
            <w:spacing w:line="360" w:lineRule="auto"/>
            <w:jc w:val="both"/>
          </w:pPr>
        </w:pPrChange>
      </w:pPr>
    </w:p>
    <w:p w14:paraId="78E1CA8C" w14:textId="77777777" w:rsidR="00AF25D4" w:rsidRPr="00A85BD5" w:rsidRDefault="00AF25D4" w:rsidP="00341B24">
      <w:pPr>
        <w:spacing w:line="360" w:lineRule="auto"/>
        <w:jc w:val="both"/>
        <w:rPr>
          <w:rFonts w:ascii="Times New Roman" w:hAnsi="Times New Roman"/>
          <w:sz w:val="20"/>
          <w:szCs w:val="20"/>
        </w:rPr>
      </w:pPr>
    </w:p>
    <w:p w14:paraId="092443BD" w14:textId="555F470D" w:rsidR="00FE5D5E" w:rsidRPr="00A85BD5" w:rsidDel="00905DFE" w:rsidRDefault="00811A07">
      <w:pPr>
        <w:spacing w:line="360" w:lineRule="auto"/>
        <w:ind w:left="720"/>
        <w:jc w:val="both"/>
        <w:rPr>
          <w:del w:id="345" w:author="Eniola" w:date="2018-08-10T10:36:00Z"/>
          <w:rFonts w:ascii="Times New Roman" w:hAnsi="Times New Roman"/>
          <w:sz w:val="20"/>
          <w:szCs w:val="20"/>
        </w:rPr>
        <w:pPrChange w:id="346" w:author="Eniola" w:date="2018-08-08T18:20:00Z">
          <w:pPr>
            <w:spacing w:line="360" w:lineRule="auto"/>
            <w:jc w:val="both"/>
          </w:pPr>
        </w:pPrChange>
      </w:pPr>
      <w:r w:rsidRPr="00A85BD5">
        <w:rPr>
          <w:rFonts w:ascii="Times New Roman" w:hAnsi="Times New Roman"/>
          <w:noProof/>
          <w:sz w:val="20"/>
          <w:szCs w:val="20"/>
          <w:rPrChange w:id="347" w:author="Eniola" w:date="2018-08-08T18:20:00Z">
            <w:rPr>
              <w:noProof/>
            </w:rPr>
          </w:rPrChange>
        </w:rPr>
        <mc:AlternateContent>
          <mc:Choice Requires="wpg">
            <w:drawing>
              <wp:anchor distT="0" distB="0" distL="114300" distR="114300" simplePos="0" relativeHeight="251651584" behindDoc="0" locked="0" layoutInCell="1" allowOverlap="1" wp14:anchorId="054794D8" wp14:editId="640DE2DB">
                <wp:simplePos x="0" y="0"/>
                <wp:positionH relativeFrom="column">
                  <wp:posOffset>952500</wp:posOffset>
                </wp:positionH>
                <wp:positionV relativeFrom="paragraph">
                  <wp:posOffset>1127760</wp:posOffset>
                </wp:positionV>
                <wp:extent cx="4791075" cy="1943100"/>
                <wp:effectExtent l="0" t="0" r="28575"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91075" cy="1943100"/>
                          <a:chOff x="0" y="0"/>
                          <a:chExt cx="5715000" cy="2914650"/>
                        </a:xfrm>
                      </wpg:grpSpPr>
                      <wps:wsp>
                        <wps:cNvPr id="33" name="Rectangle 33"/>
                        <wps:cNvSpPr/>
                        <wps:spPr>
                          <a:xfrm>
                            <a:off x="0" y="0"/>
                            <a:ext cx="5715000" cy="2495550"/>
                          </a:xfrm>
                          <a:prstGeom prst="rect">
                            <a:avLst/>
                          </a:prstGeom>
                          <a:blipFill dpi="0" rotWithShape="1">
                            <a:blip r:embed="rId31">
                              <a:extLst>
                                <a:ext uri="{28A0092B-C50C-407E-A947-70E740481C1C}">
                                  <a14:useLocalDpi xmlns:a14="http://schemas.microsoft.com/office/drawing/2010/main" val="0"/>
                                </a:ext>
                              </a:extLst>
                            </a:blip>
                            <a:srcRect/>
                            <a:stretch>
                              <a:fillRect/>
                            </a:stretch>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0" y="2514600"/>
                            <a:ext cx="5534025" cy="400050"/>
                          </a:xfrm>
                          <a:prstGeom prst="rect">
                            <a:avLst/>
                          </a:prstGeom>
                          <a:solidFill>
                            <a:sysClr val="window" lastClr="FFFFFF"/>
                          </a:solidFill>
                          <a:ln w="6350">
                            <a:noFill/>
                          </a:ln>
                        </wps:spPr>
                        <wps:txbx>
                          <w:txbxContent>
                            <w:p w14:paraId="31FD248A" w14:textId="77777777" w:rsidR="00203DD5" w:rsidRPr="00203DD5" w:rsidRDefault="007E5BDB">
                              <w:pPr>
                                <w:rPr>
                                  <w:rFonts w:ascii="Times New Roman" w:hAnsi="Times New Roman"/>
                                  <w:sz w:val="20"/>
                                  <w:szCs w:val="20"/>
                                </w:rPr>
                              </w:pPr>
                              <w:r>
                                <w:rPr>
                                  <w:rFonts w:ascii="Times New Roman" w:hAnsi="Times New Roman"/>
                                  <w:sz w:val="20"/>
                                  <w:szCs w:val="20"/>
                                </w:rPr>
                                <w:t>Fig. 11</w:t>
                              </w:r>
                              <w:r w:rsidR="00203DD5">
                                <w:rPr>
                                  <w:rFonts w:ascii="Times New Roman" w:hAnsi="Times New Roman"/>
                                  <w:sz w:val="20"/>
                                  <w:szCs w:val="20"/>
                                </w:rPr>
                                <w:t>. A Blockchain restored its original val</w:t>
                              </w:r>
                              <w:r>
                                <w:rPr>
                                  <w:rFonts w:ascii="Times New Roman" w:hAnsi="Times New Roman"/>
                                  <w:sz w:val="20"/>
                                  <w:szCs w:val="20"/>
                                </w:rPr>
                                <w:t>u</w:t>
                              </w:r>
                              <w:r w:rsidR="00203DD5">
                                <w:rPr>
                                  <w:rFonts w:ascii="Times New Roman" w:hAnsi="Times New Roman"/>
                                  <w:sz w:val="20"/>
                                  <w:szCs w:val="20"/>
                                </w:rPr>
                                <w:t>e</w:t>
                              </w:r>
                              <w:r w:rsidR="0026139E">
                                <w:rPr>
                                  <w:rFonts w:ascii="Times New Roman" w:hAnsi="Times New Roman"/>
                                  <w:sz w:val="20"/>
                                  <w:szCs w:val="20"/>
                                </w:rPr>
                                <w:t xml:space="preserve"> </w:t>
                              </w:r>
                              <w:r w:rsidR="0026139E">
                                <w:t>©SuperDataScience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054794D8" id="Group 36" o:spid="_x0000_s1068" style="position:absolute;left:0;text-align:left;margin-left:75pt;margin-top:88.8pt;width:377.25pt;height:153pt;z-index:251651584;mso-height-relative:margin" coordsize="57150,29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">
                <v:rect id="Rectangle 33" o:spid="_x0000_s1069" style="position:absolute;width:57150;height:24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" strokecolor="#41719c" strokeweight="1pt">
                  <v:fill r:id="rId32" o:title="" recolor="t" rotate="t" type="frame"/>
                </v:rect>
                <v:shape id="Text Box 35" o:spid="_x0000_s1070" type="#_x0000_t202" style="position:absolute;top:25146;width:5534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" fillcolor="window" stroked="f" strokeweight=".5pt">
                  <v:textbox>
                    <w:txbxContent>
                      <w:p w14:paraId="31FD248A" w14:textId="77777777" w:rsidR="00203DD5" w:rsidRPr="00203DD5" w:rsidRDefault="007E5BDB">
                        <w:pPr>
                          <w:rPr>
                            <w:rFonts w:ascii="Times New Roman" w:hAnsi="Times New Roman"/>
                            <w:sz w:val="20"/>
                            <w:szCs w:val="20"/>
                          </w:rPr>
                        </w:pPr>
                        <w:r>
                          <w:rPr>
                            <w:rFonts w:ascii="Times New Roman" w:hAnsi="Times New Roman"/>
                            <w:sz w:val="20"/>
                            <w:szCs w:val="20"/>
                          </w:rPr>
                          <w:t>Fig. 11</w:t>
                        </w:r>
                        <w:r w:rsidR="00203DD5">
                          <w:rPr>
                            <w:rFonts w:ascii="Times New Roman" w:hAnsi="Times New Roman"/>
                            <w:sz w:val="20"/>
                            <w:szCs w:val="20"/>
                          </w:rPr>
                          <w:t>. A Blockchain restored its original val</w:t>
                        </w:r>
                        <w:r>
                          <w:rPr>
                            <w:rFonts w:ascii="Times New Roman" w:hAnsi="Times New Roman"/>
                            <w:sz w:val="20"/>
                            <w:szCs w:val="20"/>
                          </w:rPr>
                          <w:t>u</w:t>
                        </w:r>
                        <w:r w:rsidR="00203DD5">
                          <w:rPr>
                            <w:rFonts w:ascii="Times New Roman" w:hAnsi="Times New Roman"/>
                            <w:sz w:val="20"/>
                            <w:szCs w:val="20"/>
                          </w:rPr>
                          <w:t>e</w:t>
                        </w:r>
                        <w:r w:rsidR="0026139E">
                          <w:rPr>
                            <w:rFonts w:ascii="Times New Roman" w:hAnsi="Times New Roman"/>
                            <w:sz w:val="20"/>
                            <w:szCs w:val="20"/>
                          </w:rPr>
                          <w:t xml:space="preserve"> </w:t>
                        </w:r>
                        <w:r w:rsidR="0026139E">
                          <w:t>©SuperDataScience</w:t>
                        </w:r>
                      </w:p>
                    </w:txbxContent>
                  </v:textbox>
                </v:shape>
              </v:group>
            </w:pict>
          </mc:Fallback>
        </mc:AlternateContent>
      </w:r>
    </w:p>
    <w:p w14:paraId="4F476C45" w14:textId="4BF6C7E4" w:rsidR="00830121" w:rsidRPr="00A85BD5" w:rsidRDefault="0097417E">
      <w:pPr>
        <w:spacing w:line="360" w:lineRule="auto"/>
        <w:ind w:left="720"/>
        <w:jc w:val="both"/>
        <w:rPr>
          <w:rFonts w:ascii="Times New Roman" w:hAnsi="Times New Roman"/>
          <w:sz w:val="20"/>
          <w:szCs w:val="20"/>
        </w:rPr>
        <w:pPrChange w:id="348" w:author="Eniola" w:date="2018-08-08T18:20:00Z">
          <w:pPr>
            <w:spacing w:line="360" w:lineRule="auto"/>
            <w:jc w:val="both"/>
          </w:pPr>
        </w:pPrChange>
      </w:pPr>
      <w:r w:rsidRPr="00EF58CB">
        <w:rPr>
          <w:rFonts w:ascii="Times New Roman" w:hAnsi="Times New Roman"/>
          <w:sz w:val="20"/>
          <w:szCs w:val="20"/>
        </w:rPr>
        <w:t>Now since the peers are constantly</w:t>
      </w:r>
      <w:r w:rsidR="00622BDB" w:rsidRPr="00EF58CB">
        <w:rPr>
          <w:rFonts w:ascii="Times New Roman" w:hAnsi="Times New Roman"/>
          <w:sz w:val="20"/>
          <w:szCs w:val="20"/>
        </w:rPr>
        <w:t xml:space="preserve"> checking to see if the blockchain does not match with the blockchain in the network, quickly the peers </w:t>
      </w:r>
      <w:r w:rsidR="006757B0" w:rsidRPr="00DE0822">
        <w:rPr>
          <w:rFonts w:ascii="Times New Roman" w:hAnsi="Times New Roman"/>
          <w:sz w:val="20"/>
          <w:szCs w:val="20"/>
        </w:rPr>
        <w:t>will signal to the computer to let it</w:t>
      </w:r>
      <w:r w:rsidR="00622BDB" w:rsidRPr="00DE0822">
        <w:rPr>
          <w:rFonts w:ascii="Times New Roman" w:hAnsi="Times New Roman"/>
          <w:sz w:val="20"/>
          <w:szCs w:val="20"/>
        </w:rPr>
        <w:t xml:space="preserve"> know the blockchain has been under</w:t>
      </w:r>
      <w:r w:rsidR="00622BDB" w:rsidRPr="00A85BD5">
        <w:rPr>
          <w:rFonts w:ascii="Times New Roman" w:hAnsi="Times New Roman"/>
          <w:sz w:val="20"/>
          <w:szCs w:val="20"/>
        </w:rPr>
        <w:t xml:space="preserve"> attack</w:t>
      </w:r>
      <w:r w:rsidR="006757B0" w:rsidRPr="00A85BD5">
        <w:rPr>
          <w:rFonts w:ascii="Times New Roman" w:hAnsi="Times New Roman"/>
          <w:sz w:val="20"/>
          <w:szCs w:val="20"/>
        </w:rPr>
        <w:t>/hacked, and it will check the majority since they are in consensus</w:t>
      </w:r>
      <w:r w:rsidR="006977E7" w:rsidRPr="00A85BD5">
        <w:rPr>
          <w:rFonts w:ascii="Times New Roman" w:hAnsi="Times New Roman"/>
          <w:sz w:val="20"/>
          <w:szCs w:val="20"/>
        </w:rPr>
        <w:t xml:space="preserve"> with the it has</w:t>
      </w:r>
      <w:r w:rsidR="00412C1C" w:rsidRPr="00A85BD5">
        <w:rPr>
          <w:rFonts w:ascii="Times New Roman" w:hAnsi="Times New Roman"/>
          <w:sz w:val="20"/>
          <w:szCs w:val="20"/>
        </w:rPr>
        <w:t>, that means, it will understand that it has been hacked</w:t>
      </w:r>
      <w:r w:rsidR="001A250F" w:rsidRPr="00A85BD5">
        <w:rPr>
          <w:rFonts w:ascii="Times New Roman" w:hAnsi="Times New Roman"/>
          <w:sz w:val="20"/>
          <w:szCs w:val="20"/>
        </w:rPr>
        <w:t>, what will happen is that</w:t>
      </w:r>
      <w:r w:rsidR="001467C2" w:rsidRPr="00A85BD5">
        <w:rPr>
          <w:rFonts w:ascii="Times New Roman" w:hAnsi="Times New Roman"/>
          <w:sz w:val="20"/>
          <w:szCs w:val="20"/>
        </w:rPr>
        <w:t xml:space="preserve">, it </w:t>
      </w:r>
      <w:r w:rsidR="009C134D" w:rsidRPr="00A85BD5">
        <w:rPr>
          <w:rFonts w:ascii="Times New Roman" w:hAnsi="Times New Roman"/>
          <w:sz w:val="20"/>
          <w:szCs w:val="20"/>
        </w:rPr>
        <w:t>checks the</w:t>
      </w:r>
      <w:r w:rsidR="001467C2" w:rsidRPr="00A85BD5">
        <w:rPr>
          <w:rFonts w:ascii="Times New Roman" w:hAnsi="Times New Roman"/>
          <w:sz w:val="20"/>
          <w:szCs w:val="20"/>
        </w:rPr>
        <w:t xml:space="preserve"> value that is different</w:t>
      </w:r>
      <w:r w:rsidR="000106DD" w:rsidRPr="00A85BD5">
        <w:rPr>
          <w:rFonts w:ascii="Times New Roman" w:hAnsi="Times New Roman"/>
          <w:sz w:val="20"/>
          <w:szCs w:val="20"/>
        </w:rPr>
        <w:t xml:space="preserve"> and it will be copied over</w:t>
      </w:r>
      <w:r w:rsidR="009C134D" w:rsidRPr="00A85BD5">
        <w:rPr>
          <w:rFonts w:ascii="Times New Roman" w:hAnsi="Times New Roman"/>
          <w:sz w:val="20"/>
          <w:szCs w:val="20"/>
        </w:rPr>
        <w:t xml:space="preserve"> </w:t>
      </w:r>
      <w:r w:rsidR="00072BF2" w:rsidRPr="00A85BD5">
        <w:rPr>
          <w:rFonts w:ascii="Times New Roman" w:hAnsi="Times New Roman"/>
          <w:sz w:val="20"/>
          <w:szCs w:val="20"/>
        </w:rPr>
        <w:t xml:space="preserve">and the blockchain will be restored </w:t>
      </w:r>
      <w:r w:rsidR="00556ECD" w:rsidRPr="00A85BD5">
        <w:rPr>
          <w:rFonts w:ascii="Times New Roman" w:hAnsi="Times New Roman"/>
          <w:sz w:val="20"/>
          <w:szCs w:val="20"/>
        </w:rPr>
        <w:t xml:space="preserve">towards its original value </w:t>
      </w:r>
      <w:r w:rsidR="009C134D" w:rsidRPr="00A85BD5">
        <w:rPr>
          <w:rFonts w:ascii="Times New Roman" w:hAnsi="Times New Roman"/>
          <w:sz w:val="20"/>
          <w:szCs w:val="20"/>
        </w:rPr>
        <w:t>as shown in the figure below.</w:t>
      </w:r>
    </w:p>
    <w:p w14:paraId="02117F44" w14:textId="77777777" w:rsidR="009C134D" w:rsidRPr="00A85BD5" w:rsidRDefault="009C134D">
      <w:pPr>
        <w:spacing w:line="360" w:lineRule="auto"/>
        <w:ind w:left="720"/>
        <w:jc w:val="both"/>
        <w:rPr>
          <w:rFonts w:ascii="Times New Roman" w:hAnsi="Times New Roman"/>
          <w:sz w:val="20"/>
          <w:szCs w:val="20"/>
        </w:rPr>
        <w:pPrChange w:id="349" w:author="Eniola" w:date="2018-08-08T18:20:00Z">
          <w:pPr>
            <w:spacing w:line="360" w:lineRule="auto"/>
            <w:jc w:val="both"/>
          </w:pPr>
        </w:pPrChange>
      </w:pPr>
    </w:p>
    <w:p w14:paraId="744C1244" w14:textId="77777777" w:rsidR="009C134D" w:rsidRPr="00A85BD5" w:rsidRDefault="009C134D">
      <w:pPr>
        <w:spacing w:line="360" w:lineRule="auto"/>
        <w:ind w:left="720"/>
        <w:jc w:val="both"/>
        <w:rPr>
          <w:rFonts w:ascii="Times New Roman" w:hAnsi="Times New Roman"/>
          <w:sz w:val="20"/>
          <w:szCs w:val="20"/>
        </w:rPr>
        <w:pPrChange w:id="350" w:author="Eniola" w:date="2018-08-08T18:20:00Z">
          <w:pPr>
            <w:spacing w:line="360" w:lineRule="auto"/>
            <w:jc w:val="both"/>
          </w:pPr>
        </w:pPrChange>
      </w:pPr>
    </w:p>
    <w:p w14:paraId="2565AE3F" w14:textId="77777777" w:rsidR="009C134D" w:rsidRPr="00A85BD5" w:rsidRDefault="009C134D">
      <w:pPr>
        <w:spacing w:line="360" w:lineRule="auto"/>
        <w:ind w:left="720"/>
        <w:jc w:val="both"/>
        <w:rPr>
          <w:rFonts w:ascii="Times New Roman" w:hAnsi="Times New Roman"/>
          <w:sz w:val="20"/>
          <w:szCs w:val="20"/>
        </w:rPr>
        <w:pPrChange w:id="351" w:author="Eniola" w:date="2018-08-08T18:20:00Z">
          <w:pPr>
            <w:spacing w:line="360" w:lineRule="auto"/>
            <w:jc w:val="both"/>
          </w:pPr>
        </w:pPrChange>
      </w:pPr>
    </w:p>
    <w:p w14:paraId="48DA74E3" w14:textId="77777777" w:rsidR="009C134D" w:rsidRPr="00A85BD5" w:rsidRDefault="009C134D">
      <w:pPr>
        <w:spacing w:line="360" w:lineRule="auto"/>
        <w:ind w:left="720"/>
        <w:jc w:val="both"/>
        <w:rPr>
          <w:rFonts w:ascii="Times New Roman" w:hAnsi="Times New Roman"/>
          <w:sz w:val="20"/>
          <w:szCs w:val="20"/>
        </w:rPr>
        <w:pPrChange w:id="352" w:author="Eniola" w:date="2018-08-08T18:20:00Z">
          <w:pPr>
            <w:spacing w:line="360" w:lineRule="auto"/>
            <w:jc w:val="both"/>
          </w:pPr>
        </w:pPrChange>
      </w:pPr>
    </w:p>
    <w:p w14:paraId="7FC305AC" w14:textId="77777777" w:rsidR="009C134D" w:rsidRPr="00A85BD5" w:rsidRDefault="009C134D">
      <w:pPr>
        <w:spacing w:line="360" w:lineRule="auto"/>
        <w:ind w:left="720"/>
        <w:jc w:val="both"/>
        <w:rPr>
          <w:rFonts w:ascii="Times New Roman" w:hAnsi="Times New Roman"/>
          <w:sz w:val="20"/>
          <w:szCs w:val="20"/>
        </w:rPr>
        <w:pPrChange w:id="353" w:author="Eniola" w:date="2018-08-08T18:20:00Z">
          <w:pPr>
            <w:spacing w:line="360" w:lineRule="auto"/>
            <w:jc w:val="both"/>
          </w:pPr>
        </w:pPrChange>
      </w:pPr>
    </w:p>
    <w:p w14:paraId="77BD962F" w14:textId="77777777" w:rsidR="009C134D" w:rsidRPr="00A85BD5" w:rsidRDefault="009C134D">
      <w:pPr>
        <w:spacing w:line="360" w:lineRule="auto"/>
        <w:ind w:left="720"/>
        <w:jc w:val="both"/>
        <w:rPr>
          <w:rFonts w:ascii="Times New Roman" w:hAnsi="Times New Roman"/>
          <w:sz w:val="20"/>
          <w:szCs w:val="20"/>
        </w:rPr>
        <w:pPrChange w:id="354" w:author="Eniola" w:date="2018-08-08T18:20:00Z">
          <w:pPr>
            <w:spacing w:line="360" w:lineRule="auto"/>
            <w:jc w:val="both"/>
          </w:pPr>
        </w:pPrChange>
      </w:pPr>
    </w:p>
    <w:p w14:paraId="3F378F45" w14:textId="77777777" w:rsidR="00830121" w:rsidRPr="00A85BD5" w:rsidRDefault="00830121">
      <w:pPr>
        <w:spacing w:line="360" w:lineRule="auto"/>
        <w:ind w:left="720"/>
        <w:jc w:val="both"/>
        <w:rPr>
          <w:rFonts w:ascii="Times New Roman" w:hAnsi="Times New Roman"/>
          <w:sz w:val="20"/>
          <w:szCs w:val="20"/>
        </w:rPr>
        <w:pPrChange w:id="355" w:author="Eniola" w:date="2018-08-08T18:20:00Z">
          <w:pPr>
            <w:spacing w:line="360" w:lineRule="auto"/>
            <w:jc w:val="both"/>
          </w:pPr>
        </w:pPrChange>
      </w:pPr>
    </w:p>
    <w:p w14:paraId="51803031" w14:textId="76746816" w:rsidR="00830121" w:rsidRPr="00A85BD5" w:rsidDel="00341B24" w:rsidRDefault="00830121">
      <w:pPr>
        <w:spacing w:line="360" w:lineRule="auto"/>
        <w:ind w:left="720"/>
        <w:jc w:val="both"/>
        <w:rPr>
          <w:del w:id="356" w:author="Eniola" w:date="2018-08-10T10:39:00Z"/>
          <w:rFonts w:ascii="Times New Roman" w:hAnsi="Times New Roman"/>
          <w:sz w:val="20"/>
          <w:szCs w:val="20"/>
        </w:rPr>
        <w:pPrChange w:id="357" w:author="Eniola" w:date="2018-08-08T18:20:00Z">
          <w:pPr>
            <w:spacing w:line="360" w:lineRule="auto"/>
            <w:jc w:val="both"/>
          </w:pPr>
        </w:pPrChange>
      </w:pPr>
    </w:p>
    <w:p w14:paraId="3DC5B7BE" w14:textId="667F4003" w:rsidR="00203DD5" w:rsidRPr="00A85BD5" w:rsidDel="00341B24" w:rsidRDefault="00203DD5">
      <w:pPr>
        <w:spacing w:line="360" w:lineRule="auto"/>
        <w:ind w:left="720"/>
        <w:jc w:val="both"/>
        <w:rPr>
          <w:del w:id="358" w:author="Eniola" w:date="2018-08-10T10:38:00Z"/>
          <w:rFonts w:ascii="Times New Roman" w:hAnsi="Times New Roman"/>
          <w:sz w:val="20"/>
          <w:szCs w:val="20"/>
        </w:rPr>
        <w:pPrChange w:id="359" w:author="Eniola" w:date="2018-08-08T18:20:00Z">
          <w:pPr>
            <w:spacing w:line="360" w:lineRule="auto"/>
            <w:jc w:val="both"/>
          </w:pPr>
        </w:pPrChange>
      </w:pPr>
    </w:p>
    <w:p w14:paraId="6526DC19" w14:textId="77777777" w:rsidR="00203DD5" w:rsidRPr="00A85BD5" w:rsidRDefault="00203DD5">
      <w:pPr>
        <w:spacing w:line="360" w:lineRule="auto"/>
        <w:ind w:left="720"/>
        <w:jc w:val="both"/>
        <w:rPr>
          <w:rFonts w:ascii="Times New Roman" w:hAnsi="Times New Roman"/>
          <w:sz w:val="20"/>
          <w:szCs w:val="20"/>
        </w:rPr>
        <w:pPrChange w:id="360" w:author="Eniola" w:date="2018-08-08T18:20:00Z">
          <w:pPr>
            <w:spacing w:line="360" w:lineRule="auto"/>
            <w:jc w:val="both"/>
          </w:pPr>
        </w:pPrChange>
      </w:pPr>
      <w:r w:rsidRPr="00A85BD5">
        <w:rPr>
          <w:rFonts w:ascii="Times New Roman" w:hAnsi="Times New Roman"/>
          <w:sz w:val="20"/>
          <w:szCs w:val="20"/>
        </w:rPr>
        <w:t xml:space="preserve">This system is secured because the blockchain will continuously be copying itself, except if more than 50% of the </w:t>
      </w:r>
      <w:r w:rsidR="006F5D92" w:rsidRPr="00A85BD5">
        <w:rPr>
          <w:rFonts w:ascii="Times New Roman" w:hAnsi="Times New Roman"/>
          <w:sz w:val="20"/>
          <w:szCs w:val="20"/>
        </w:rPr>
        <w:t xml:space="preserve">network is attacked at the same time and that depends </w:t>
      </w:r>
      <w:r w:rsidR="00E94FFF" w:rsidRPr="00A85BD5">
        <w:rPr>
          <w:rFonts w:ascii="Times New Roman" w:hAnsi="Times New Roman"/>
          <w:sz w:val="20"/>
          <w:szCs w:val="20"/>
        </w:rPr>
        <w:t>on the system architecture.</w:t>
      </w:r>
      <w:r w:rsidR="00553FEA" w:rsidRPr="00A85BD5">
        <w:rPr>
          <w:rFonts w:ascii="Times New Roman" w:hAnsi="Times New Roman"/>
          <w:sz w:val="20"/>
          <w:szCs w:val="20"/>
        </w:rPr>
        <w:t xml:space="preserve"> No one person can do anything on the blockchain network and that was</w:t>
      </w:r>
      <w:r w:rsidR="00E549FF" w:rsidRPr="00A85BD5">
        <w:rPr>
          <w:rFonts w:ascii="Times New Roman" w:hAnsi="Times New Roman"/>
          <w:sz w:val="20"/>
          <w:szCs w:val="20"/>
        </w:rPr>
        <w:t xml:space="preserve"> how we bring in “trust”</w:t>
      </w:r>
      <w:r w:rsidR="00642C0D" w:rsidRPr="00A85BD5">
        <w:rPr>
          <w:rFonts w:ascii="Times New Roman" w:hAnsi="Times New Roman"/>
          <w:sz w:val="20"/>
          <w:szCs w:val="20"/>
        </w:rPr>
        <w:t xml:space="preserve"> to each other</w:t>
      </w:r>
      <w:r w:rsidR="00E549FF" w:rsidRPr="00A85BD5">
        <w:rPr>
          <w:rFonts w:ascii="Times New Roman" w:hAnsi="Times New Roman"/>
          <w:sz w:val="20"/>
          <w:szCs w:val="20"/>
        </w:rPr>
        <w:t>.</w:t>
      </w:r>
      <w:r w:rsidR="00C76B60" w:rsidRPr="00A85BD5">
        <w:rPr>
          <w:rFonts w:ascii="Times New Roman" w:hAnsi="Times New Roman"/>
          <w:sz w:val="20"/>
          <w:szCs w:val="20"/>
        </w:rPr>
        <w:t xml:space="preserve"> The technology design bring trust with extra security by </w:t>
      </w:r>
      <w:r w:rsidR="00CD46ED" w:rsidRPr="00A85BD5">
        <w:rPr>
          <w:rFonts w:ascii="Times New Roman" w:hAnsi="Times New Roman"/>
          <w:sz w:val="20"/>
          <w:szCs w:val="20"/>
        </w:rPr>
        <w:t xml:space="preserve">the </w:t>
      </w:r>
      <w:r w:rsidR="00C76B60" w:rsidRPr="00A85BD5">
        <w:rPr>
          <w:rFonts w:ascii="Times New Roman" w:hAnsi="Times New Roman"/>
          <w:sz w:val="20"/>
          <w:szCs w:val="20"/>
        </w:rPr>
        <w:t>Hash algorithm, the P2P network</w:t>
      </w:r>
      <w:r w:rsidR="00CD46ED" w:rsidRPr="00A85BD5">
        <w:rPr>
          <w:rFonts w:ascii="Times New Roman" w:hAnsi="Times New Roman"/>
          <w:sz w:val="20"/>
          <w:szCs w:val="20"/>
        </w:rPr>
        <w:t xml:space="preserve"> and the consensus protocol</w:t>
      </w:r>
      <w:r w:rsidR="00841B19" w:rsidRPr="00A85BD5">
        <w:rPr>
          <w:rFonts w:ascii="Times New Roman" w:hAnsi="Times New Roman"/>
          <w:sz w:val="20"/>
          <w:szCs w:val="20"/>
        </w:rPr>
        <w:t>.</w:t>
      </w:r>
    </w:p>
    <w:p w14:paraId="1ED69063" w14:textId="433DC98A" w:rsidR="00203DD5" w:rsidRPr="00A85BD5" w:rsidDel="007B7715" w:rsidRDefault="00203DD5">
      <w:pPr>
        <w:spacing w:line="360" w:lineRule="auto"/>
        <w:ind w:left="720"/>
        <w:jc w:val="both"/>
        <w:rPr>
          <w:del w:id="361" w:author="Eniola" w:date="2018-08-10T10:39:00Z"/>
          <w:rFonts w:ascii="Times New Roman" w:hAnsi="Times New Roman"/>
          <w:sz w:val="20"/>
          <w:szCs w:val="20"/>
        </w:rPr>
        <w:pPrChange w:id="362" w:author="Eniola" w:date="2018-08-08T18:20:00Z">
          <w:pPr>
            <w:spacing w:line="360" w:lineRule="auto"/>
            <w:jc w:val="both"/>
          </w:pPr>
        </w:pPrChange>
      </w:pPr>
    </w:p>
    <w:p w14:paraId="286DEF9F" w14:textId="77777777" w:rsidR="00E15624" w:rsidRPr="00A85BD5" w:rsidRDefault="00343134">
      <w:pPr>
        <w:spacing w:line="360" w:lineRule="auto"/>
        <w:ind w:left="720"/>
        <w:jc w:val="both"/>
        <w:rPr>
          <w:rFonts w:ascii="Times New Roman" w:hAnsi="Times New Roman"/>
          <w:sz w:val="20"/>
          <w:szCs w:val="20"/>
        </w:rPr>
        <w:pPrChange w:id="363" w:author="Eniola" w:date="2018-08-08T18:20:00Z">
          <w:pPr>
            <w:spacing w:line="360" w:lineRule="auto"/>
            <w:jc w:val="both"/>
          </w:pPr>
        </w:pPrChange>
      </w:pPr>
      <w:r w:rsidRPr="00A85BD5">
        <w:rPr>
          <w:rFonts w:ascii="Times New Roman" w:hAnsi="Times New Roman"/>
          <w:sz w:val="20"/>
          <w:szCs w:val="20"/>
        </w:rPr>
        <w:t>The optimized system will</w:t>
      </w:r>
      <w:r w:rsidR="00832583" w:rsidRPr="00A85BD5">
        <w:rPr>
          <w:rFonts w:ascii="Times New Roman" w:hAnsi="Times New Roman"/>
          <w:sz w:val="20"/>
          <w:szCs w:val="20"/>
        </w:rPr>
        <w:t xml:space="preserve"> build trust through immutable, time-stamped records for keeping track of all voters and preventing double voting due to a developed series of blocks of data, chained together cryptographically using the “hashes”, the integrity is protected</w:t>
      </w:r>
      <w:r w:rsidR="00340E94" w:rsidRPr="00A85BD5">
        <w:rPr>
          <w:rFonts w:ascii="Times New Roman" w:hAnsi="Times New Roman"/>
          <w:sz w:val="20"/>
          <w:szCs w:val="20"/>
        </w:rPr>
        <w:t xml:space="preserve"> by digital signatures for the </w:t>
      </w:r>
      <w:r w:rsidR="00827C30" w:rsidRPr="00A85BD5">
        <w:rPr>
          <w:rFonts w:ascii="Times New Roman" w:hAnsi="Times New Roman"/>
          <w:sz w:val="20"/>
          <w:szCs w:val="20"/>
        </w:rPr>
        <w:t>Blockchain</w:t>
      </w:r>
      <w:r w:rsidR="00340E94" w:rsidRPr="00A85BD5">
        <w:rPr>
          <w:rFonts w:ascii="Times New Roman" w:hAnsi="Times New Roman"/>
          <w:sz w:val="20"/>
          <w:szCs w:val="20"/>
        </w:rPr>
        <w:t>-based</w:t>
      </w:r>
      <w:r w:rsidR="00832583" w:rsidRPr="00A85BD5">
        <w:rPr>
          <w:rFonts w:ascii="Times New Roman" w:hAnsi="Times New Roman"/>
          <w:sz w:val="20"/>
          <w:szCs w:val="20"/>
        </w:rPr>
        <w:t xml:space="preserve"> electoral system which, “proof of identity” for voters who secured valid voter’s card profiling into the chain.</w:t>
      </w:r>
      <w:r w:rsidR="005A26A5" w:rsidRPr="00A85BD5">
        <w:rPr>
          <w:rFonts w:ascii="Times New Roman" w:hAnsi="Times New Roman"/>
          <w:sz w:val="20"/>
          <w:szCs w:val="20"/>
        </w:rPr>
        <w:t xml:space="preserve"> </w:t>
      </w:r>
      <w:r w:rsidR="00E15624" w:rsidRPr="00A85BD5">
        <w:rPr>
          <w:rFonts w:ascii="Times New Roman" w:hAnsi="Times New Roman"/>
          <w:sz w:val="20"/>
          <w:szCs w:val="20"/>
        </w:rPr>
        <w:t xml:space="preserve">As a peer-to-peer network, combined with a distributed time-stamping server, </w:t>
      </w:r>
      <w:r w:rsidR="00827C30" w:rsidRPr="00A85BD5">
        <w:rPr>
          <w:rFonts w:ascii="Times New Roman" w:hAnsi="Times New Roman"/>
          <w:sz w:val="20"/>
          <w:szCs w:val="20"/>
        </w:rPr>
        <w:t>Blockchain</w:t>
      </w:r>
      <w:r w:rsidR="00E15624" w:rsidRPr="00A85BD5">
        <w:rPr>
          <w:rFonts w:ascii="Times New Roman" w:hAnsi="Times New Roman"/>
          <w:sz w:val="20"/>
          <w:szCs w:val="20"/>
        </w:rPr>
        <w:t xml:space="preserve"> databases can be managed autonomously to exchange information between disparate parties. </w:t>
      </w:r>
      <w:r w:rsidR="00B911DB" w:rsidRPr="00A85BD5">
        <w:rPr>
          <w:rFonts w:ascii="Times New Roman" w:hAnsi="Times New Roman"/>
          <w:sz w:val="20"/>
          <w:szCs w:val="20"/>
        </w:rPr>
        <w:t>“</w:t>
      </w:r>
      <w:r w:rsidR="00E15624" w:rsidRPr="00A85BD5">
        <w:rPr>
          <w:rFonts w:ascii="Times New Roman" w:hAnsi="Times New Roman"/>
          <w:sz w:val="20"/>
          <w:szCs w:val="20"/>
        </w:rPr>
        <w:t xml:space="preserve">There’s no need for an administrator. In effect, the </w:t>
      </w:r>
      <w:r w:rsidR="00827C30" w:rsidRPr="00A85BD5">
        <w:rPr>
          <w:rFonts w:ascii="Times New Roman" w:hAnsi="Times New Roman"/>
          <w:sz w:val="20"/>
          <w:szCs w:val="20"/>
        </w:rPr>
        <w:t>Blockchain</w:t>
      </w:r>
      <w:r w:rsidR="009D3E17" w:rsidRPr="00A85BD5">
        <w:rPr>
          <w:rFonts w:ascii="Times New Roman" w:hAnsi="Times New Roman"/>
          <w:sz w:val="20"/>
          <w:szCs w:val="20"/>
        </w:rPr>
        <w:t xml:space="preserve"> users are the administrator (Lucas Mearian, 2018).</w:t>
      </w:r>
    </w:p>
    <w:p w14:paraId="1C8E6F72" w14:textId="77777777" w:rsidR="00104A65" w:rsidRPr="00A85BD5" w:rsidRDefault="00104A65" w:rsidP="00A85BD5">
      <w:pPr>
        <w:pStyle w:val="ListParagraph"/>
        <w:numPr>
          <w:ilvl w:val="0"/>
          <w:numId w:val="13"/>
        </w:numPr>
        <w:spacing w:line="360" w:lineRule="auto"/>
        <w:jc w:val="both"/>
        <w:rPr>
          <w:rFonts w:ascii="Times New Roman" w:hAnsi="Times New Roman"/>
          <w:b/>
          <w:sz w:val="20"/>
          <w:szCs w:val="20"/>
        </w:rPr>
      </w:pPr>
      <w:r w:rsidRPr="00A85BD5">
        <w:rPr>
          <w:rFonts w:ascii="Times New Roman" w:hAnsi="Times New Roman"/>
          <w:b/>
          <w:sz w:val="20"/>
          <w:szCs w:val="20"/>
        </w:rPr>
        <w:t>How the Mining Works</w:t>
      </w:r>
    </w:p>
    <w:p w14:paraId="1F56233C" w14:textId="77777777" w:rsidR="00104A65" w:rsidRPr="00A85BD5" w:rsidRDefault="00104A65">
      <w:pPr>
        <w:spacing w:line="360" w:lineRule="auto"/>
        <w:ind w:left="720"/>
        <w:jc w:val="both"/>
        <w:rPr>
          <w:rFonts w:ascii="Times New Roman" w:hAnsi="Times New Roman"/>
          <w:sz w:val="20"/>
          <w:szCs w:val="20"/>
        </w:rPr>
        <w:pPrChange w:id="364" w:author="Eniola" w:date="2018-08-08T18:20:00Z">
          <w:pPr>
            <w:spacing w:line="360" w:lineRule="auto"/>
            <w:jc w:val="both"/>
          </w:pPr>
        </w:pPrChange>
      </w:pPr>
      <w:r w:rsidRPr="00A85BD5">
        <w:rPr>
          <w:rFonts w:ascii="Times New Roman" w:hAnsi="Times New Roman"/>
          <w:sz w:val="20"/>
          <w:szCs w:val="20"/>
        </w:rPr>
        <w:t>A block stores multiple</w:t>
      </w:r>
      <w:r w:rsidR="0046775F" w:rsidRPr="00A85BD5">
        <w:rPr>
          <w:rFonts w:ascii="Times New Roman" w:hAnsi="Times New Roman"/>
          <w:sz w:val="20"/>
          <w:szCs w:val="20"/>
        </w:rPr>
        <w:t xml:space="preserve"> of transactions, so several transactions get pulled into a block. Also in the block we have got the Hash of the previous block and this is a very important feature to be integrated into Blockchain-based Electoral System for Nigeria because</w:t>
      </w:r>
      <w:r w:rsidR="006C5686" w:rsidRPr="00A85BD5">
        <w:rPr>
          <w:rFonts w:ascii="Times New Roman" w:hAnsi="Times New Roman"/>
          <w:sz w:val="20"/>
          <w:szCs w:val="20"/>
        </w:rPr>
        <w:t xml:space="preserve"> that’s how the cryptographic link is facilitated between them.</w:t>
      </w:r>
    </w:p>
    <w:p w14:paraId="46927ED3" w14:textId="77777777" w:rsidR="006C5686" w:rsidRPr="00A85BD5" w:rsidRDefault="006C5686">
      <w:pPr>
        <w:spacing w:line="360" w:lineRule="auto"/>
        <w:ind w:left="720"/>
        <w:jc w:val="both"/>
        <w:rPr>
          <w:rFonts w:ascii="Times New Roman" w:hAnsi="Times New Roman"/>
          <w:sz w:val="20"/>
          <w:szCs w:val="20"/>
        </w:rPr>
        <w:pPrChange w:id="365" w:author="Eniola" w:date="2018-08-08T18:20:00Z">
          <w:pPr>
            <w:spacing w:line="360" w:lineRule="auto"/>
            <w:jc w:val="both"/>
          </w:pPr>
        </w:pPrChange>
      </w:pPr>
      <w:r w:rsidRPr="00A85BD5">
        <w:rPr>
          <w:rFonts w:ascii="Times New Roman" w:hAnsi="Times New Roman"/>
          <w:sz w:val="20"/>
          <w:szCs w:val="20"/>
        </w:rPr>
        <w:t xml:space="preserve">And finally we have got </w:t>
      </w:r>
      <w:r w:rsidR="00E440D8" w:rsidRPr="00A85BD5">
        <w:rPr>
          <w:rFonts w:ascii="Times New Roman" w:hAnsi="Times New Roman"/>
          <w:sz w:val="20"/>
          <w:szCs w:val="20"/>
        </w:rPr>
        <w:t>the Hash of the current block. We got the Hash</w:t>
      </w:r>
      <w:r w:rsidR="00254384" w:rsidRPr="00A85BD5">
        <w:rPr>
          <w:rFonts w:ascii="Times New Roman" w:hAnsi="Times New Roman"/>
          <w:sz w:val="20"/>
          <w:szCs w:val="20"/>
        </w:rPr>
        <w:t xml:space="preserve"> when we take the Block number, the Data and the previous Hash putting all of that into the Hashing Algorithm and it put out a Hash for us. There is actually another field in the block, the field </w:t>
      </w:r>
      <w:r w:rsidR="004C0E69" w:rsidRPr="00A85BD5">
        <w:rPr>
          <w:rFonts w:ascii="Times New Roman" w:hAnsi="Times New Roman"/>
          <w:sz w:val="20"/>
          <w:szCs w:val="20"/>
        </w:rPr>
        <w:t xml:space="preserve">is called “Nonce”, and </w:t>
      </w:r>
      <w:r w:rsidR="002203B6" w:rsidRPr="00A85BD5">
        <w:rPr>
          <w:rFonts w:ascii="Times New Roman" w:hAnsi="Times New Roman"/>
          <w:sz w:val="20"/>
          <w:szCs w:val="20"/>
        </w:rPr>
        <w:t xml:space="preserve">“Nonce” stands for “Number Used Only Once”. </w:t>
      </w:r>
      <w:r w:rsidR="00387440" w:rsidRPr="00A85BD5">
        <w:rPr>
          <w:rFonts w:ascii="Times New Roman" w:hAnsi="Times New Roman"/>
          <w:sz w:val="20"/>
          <w:szCs w:val="20"/>
        </w:rPr>
        <w:t>And this field is what mining is all about.</w:t>
      </w:r>
      <w:r w:rsidR="000725EA" w:rsidRPr="00A85BD5">
        <w:rPr>
          <w:rFonts w:ascii="Times New Roman" w:hAnsi="Times New Roman"/>
          <w:sz w:val="20"/>
          <w:szCs w:val="20"/>
        </w:rPr>
        <w:t xml:space="preserve"> See figure below.</w:t>
      </w:r>
    </w:p>
    <w:p w14:paraId="7D18502C" w14:textId="6B953191" w:rsidR="000725EA" w:rsidRPr="00EF58CB" w:rsidRDefault="00957B06">
      <w:pPr>
        <w:spacing w:line="360" w:lineRule="auto"/>
        <w:ind w:left="720"/>
        <w:jc w:val="both"/>
        <w:rPr>
          <w:rFonts w:ascii="Times New Roman" w:hAnsi="Times New Roman"/>
          <w:sz w:val="20"/>
          <w:szCs w:val="20"/>
        </w:rPr>
        <w:pPrChange w:id="366" w:author="Eniola" w:date="2018-08-08T18:20:00Z">
          <w:pPr>
            <w:spacing w:line="360" w:lineRule="auto"/>
            <w:jc w:val="both"/>
          </w:pPr>
        </w:pPrChange>
      </w:pPr>
      <w:r w:rsidRPr="00A85BD5">
        <w:rPr>
          <w:rFonts w:ascii="Times New Roman" w:hAnsi="Times New Roman"/>
          <w:noProof/>
          <w:sz w:val="20"/>
          <w:szCs w:val="20"/>
          <w:rPrChange w:id="367" w:author="Eniola" w:date="2018-08-08T18:20:00Z">
            <w:rPr>
              <w:noProof/>
            </w:rPr>
          </w:rPrChange>
        </w:rPr>
        <mc:AlternateContent>
          <mc:Choice Requires="wpg">
            <w:drawing>
              <wp:anchor distT="0" distB="0" distL="114300" distR="114300" simplePos="0" relativeHeight="251656704" behindDoc="0" locked="0" layoutInCell="1" allowOverlap="1" wp14:anchorId="2625D054" wp14:editId="03C4D151">
                <wp:simplePos x="0" y="0"/>
                <wp:positionH relativeFrom="column">
                  <wp:posOffset>857250</wp:posOffset>
                </wp:positionH>
                <wp:positionV relativeFrom="paragraph">
                  <wp:posOffset>6985</wp:posOffset>
                </wp:positionV>
                <wp:extent cx="4162425" cy="2409825"/>
                <wp:effectExtent l="0" t="0" r="28575" b="9525"/>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62425" cy="2409825"/>
                          <a:chOff x="0" y="0"/>
                          <a:chExt cx="4162425" cy="2409825"/>
                        </a:xfrm>
                      </wpg:grpSpPr>
                      <wpg:grpSp>
                        <wpg:cNvPr id="43" name="Group 43"/>
                        <wpg:cNvGrpSpPr/>
                        <wpg:grpSpPr>
                          <a:xfrm>
                            <a:off x="0" y="0"/>
                            <a:ext cx="4162425" cy="2409825"/>
                            <a:chOff x="0" y="38100"/>
                            <a:chExt cx="4162425" cy="2409825"/>
                          </a:xfrm>
                        </wpg:grpSpPr>
                        <wps:wsp>
                          <wps:cNvPr id="37" name="Rectangle 37"/>
                          <wps:cNvSpPr/>
                          <wps:spPr>
                            <a:xfrm>
                              <a:off x="419100" y="38100"/>
                              <a:ext cx="3743325" cy="2143125"/>
                            </a:xfrm>
                            <a:prstGeom prst="rect">
                              <a:avLst/>
                            </a:prstGeom>
                            <a:blipFill dpi="0" rotWithShape="1">
                              <a:blip r:embed="rId33">
                                <a:extLst>
                                  <a:ext uri="{28A0092B-C50C-407E-A947-70E740481C1C}">
                                    <a14:useLocalDpi xmlns:a14="http://schemas.microsoft.com/office/drawing/2010/main" val="0"/>
                                  </a:ext>
                                </a:extLst>
                              </a:blip>
                              <a:srcRect/>
                              <a:stretch>
                                <a:fillRect/>
                              </a:stretch>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42"/>
                          <wps:cNvSpPr txBox="1"/>
                          <wps:spPr>
                            <a:xfrm>
                              <a:off x="0" y="2200275"/>
                              <a:ext cx="2038350" cy="247650"/>
                            </a:xfrm>
                            <a:prstGeom prst="rect">
                              <a:avLst/>
                            </a:prstGeom>
                            <a:solidFill>
                              <a:sysClr val="window" lastClr="FFFFFF"/>
                            </a:solidFill>
                            <a:ln w="6350">
                              <a:noFill/>
                            </a:ln>
                          </wps:spPr>
                          <wps:txbx>
                            <w:txbxContent>
                              <w:p w14:paraId="6F57F5C8" w14:textId="0DE78064" w:rsidR="00E852C8" w:rsidRPr="00E852C8" w:rsidRDefault="00E852C8">
                                <w:pPr>
                                  <w:rPr>
                                    <w:rFonts w:ascii="Times New Roman" w:hAnsi="Times New Roman"/>
                                    <w:sz w:val="20"/>
                                    <w:szCs w:val="20"/>
                                  </w:rPr>
                                </w:pPr>
                                <w:r>
                                  <w:rPr>
                                    <w:rFonts w:ascii="Times New Roman" w:hAnsi="Times New Roman"/>
                                    <w:sz w:val="20"/>
                                    <w:szCs w:val="20"/>
                                  </w:rPr>
                                  <w:t>Fig.</w:t>
                                </w:r>
                                <w:r w:rsidR="000614C9">
                                  <w:rPr>
                                    <w:rFonts w:ascii="Times New Roman" w:hAnsi="Times New Roman"/>
                                    <w:sz w:val="20"/>
                                    <w:szCs w:val="20"/>
                                  </w:rPr>
                                  <w:t xml:space="preserve"> </w:t>
                                </w:r>
                                <w:ins w:id="368" w:author="Eniola" w:date="2018-08-10T10:40:00Z">
                                  <w:r w:rsidR="00A06579">
                                    <w:rPr>
                                      <w:rFonts w:ascii="Times New Roman" w:hAnsi="Times New Roman"/>
                                      <w:sz w:val="20"/>
                                      <w:szCs w:val="20"/>
                                    </w:rPr>
                                    <w:t>12.</w:t>
                                  </w:r>
                                </w:ins>
                                <w:del w:id="369" w:author="Eniola" w:date="2018-08-10T10:40:00Z">
                                  <w:r w:rsidR="00AF118C" w:rsidDel="00A06579">
                                    <w:rPr>
                                      <w:rFonts w:ascii="Times New Roman" w:hAnsi="Times New Roman"/>
                                      <w:sz w:val="20"/>
                                      <w:szCs w:val="20"/>
                                    </w:rPr>
                                    <w:delText>3</w:delText>
                                  </w:r>
                                </w:del>
                                <w:r w:rsidR="00AF118C">
                                  <w:rPr>
                                    <w:rFonts w:ascii="Times New Roman" w:hAnsi="Times New Roman"/>
                                    <w:sz w:val="20"/>
                                    <w:szCs w:val="20"/>
                                  </w:rPr>
                                  <w:t xml:space="preserve"> </w:t>
                                </w:r>
                                <w:r w:rsidR="000614C9">
                                  <w:rPr>
                                    <w:rFonts w:ascii="Times New Roman" w:hAnsi="Times New Roman"/>
                                    <w:sz w:val="20"/>
                                    <w:szCs w:val="20"/>
                                  </w:rPr>
                                  <w:t>How the mining 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1343025" y="819150"/>
                            <a:ext cx="1647825" cy="619125"/>
                          </a:xfrm>
                          <a:prstGeom prst="rect">
                            <a:avLst/>
                          </a:prstGeom>
                          <a:solidFill>
                            <a:sysClr val="window" lastClr="FFFFFF"/>
                          </a:solidFill>
                          <a:ln w="6350">
                            <a:noFill/>
                          </a:ln>
                        </wps:spPr>
                        <wps:txbx>
                          <w:txbxContent>
                            <w:p w14:paraId="00B5883E" w14:textId="77777777" w:rsidR="00DD0FC7" w:rsidRDefault="00DD0FC7" w:rsidP="008D0B7A">
                              <w:pPr>
                                <w:spacing w:after="0"/>
                                <w:rPr>
                                  <w:rFonts w:ascii="Times New Roman" w:hAnsi="Times New Roman"/>
                                  <w:sz w:val="18"/>
                                  <w:szCs w:val="18"/>
                                </w:rPr>
                              </w:pPr>
                              <w:r>
                                <w:rPr>
                                  <w:rFonts w:ascii="Times New Roman" w:hAnsi="Times New Roman"/>
                                  <w:sz w:val="18"/>
                                  <w:szCs w:val="18"/>
                                </w:rPr>
                                <w:t>Eniola -&gt;</w:t>
                              </w:r>
                              <w:r w:rsidR="00DD6259">
                                <w:rPr>
                                  <w:rFonts w:ascii="Times New Roman" w:hAnsi="Times New Roman"/>
                                  <w:sz w:val="18"/>
                                  <w:szCs w:val="18"/>
                                </w:rPr>
                                <w:t xml:space="preserve"> Ishola **</w:t>
                              </w:r>
                              <w:r w:rsidR="005811DE">
                                <w:rPr>
                                  <w:rFonts w:ascii="Times New Roman" w:hAnsi="Times New Roman"/>
                                  <w:sz w:val="18"/>
                                  <w:szCs w:val="18"/>
                                </w:rPr>
                                <w:t xml:space="preserve"> years’ old</w:t>
                              </w:r>
                            </w:p>
                            <w:p w14:paraId="4F386A92" w14:textId="77777777" w:rsidR="005811DE" w:rsidRDefault="008D0B7A" w:rsidP="008D0B7A">
                              <w:pPr>
                                <w:spacing w:after="0"/>
                                <w:rPr>
                                  <w:rFonts w:ascii="Times New Roman" w:hAnsi="Times New Roman"/>
                                  <w:sz w:val="18"/>
                                  <w:szCs w:val="18"/>
                                </w:rPr>
                              </w:pPr>
                              <w:r>
                                <w:rPr>
                                  <w:rFonts w:ascii="Times New Roman" w:hAnsi="Times New Roman"/>
                                  <w:sz w:val="18"/>
                                  <w:szCs w:val="18"/>
                                </w:rPr>
                                <w:t>Address -&gt; 54 Nomansland, Kano</w:t>
                              </w:r>
                            </w:p>
                            <w:p w14:paraId="425D37C9" w14:textId="77777777" w:rsidR="008D0B7A" w:rsidRPr="00DD0FC7" w:rsidRDefault="008D0B7A">
                              <w:pPr>
                                <w:rPr>
                                  <w:rFonts w:ascii="Times New Roman" w:hAnsi="Times New Roman"/>
                                  <w:sz w:val="18"/>
                                  <w:szCs w:val="18"/>
                                </w:rPr>
                              </w:pPr>
                              <w:r>
                                <w:rPr>
                                  <w:rFonts w:ascii="Times New Roman" w:hAnsi="Times New Roman"/>
                                  <w:sz w:val="18"/>
                                  <w:szCs w:val="18"/>
                                </w:rPr>
                                <w:t>Mobile</w:t>
                              </w:r>
                              <w:r w:rsidR="00DD6259">
                                <w:rPr>
                                  <w:rFonts w:ascii="Times New Roman" w:hAnsi="Times New Roman"/>
                                  <w:sz w:val="18"/>
                                  <w:szCs w:val="18"/>
                                </w:rPr>
                                <w:t xml:space="preserve"> -&gt; +234703698****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1" name="Group 51"/>
                        <wpg:cNvGrpSpPr/>
                        <wpg:grpSpPr>
                          <a:xfrm>
                            <a:off x="1895475" y="1495425"/>
                            <a:ext cx="1352550" cy="447675"/>
                            <a:chOff x="0" y="0"/>
                            <a:chExt cx="1352550" cy="447675"/>
                          </a:xfrm>
                        </wpg:grpSpPr>
                        <wps:wsp>
                          <wps:cNvPr id="40" name="Text Box 40"/>
                          <wps:cNvSpPr txBox="1"/>
                          <wps:spPr>
                            <a:xfrm>
                              <a:off x="0" y="0"/>
                              <a:ext cx="1343025" cy="219075"/>
                            </a:xfrm>
                            <a:prstGeom prst="rect">
                              <a:avLst/>
                            </a:prstGeom>
                            <a:solidFill>
                              <a:sysClr val="window" lastClr="FFFFFF"/>
                            </a:solidFill>
                            <a:ln w="6350">
                              <a:noFill/>
                            </a:ln>
                          </wps:spPr>
                          <wps:txbx>
                            <w:txbxContent>
                              <w:p w14:paraId="4EDE222E" w14:textId="77777777" w:rsidR="00A2153E" w:rsidRPr="00A2153E" w:rsidRDefault="00A2153E">
                                <w:pPr>
                                  <w:rPr>
                                    <w:rFonts w:ascii="Times New Roman" w:hAnsi="Times New Roman"/>
                                    <w:sz w:val="18"/>
                                    <w:szCs w:val="18"/>
                                  </w:rPr>
                                </w:pPr>
                                <w:r>
                                  <w:rPr>
                                    <w:rFonts w:ascii="Times New Roman" w:hAnsi="Times New Roman"/>
                                    <w:sz w:val="18"/>
                                    <w:szCs w:val="18"/>
                                  </w:rPr>
                                  <w:t>8AI49F129D80BFC3AE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9525" y="247650"/>
                              <a:ext cx="1343025" cy="200025"/>
                            </a:xfrm>
                            <a:prstGeom prst="rect">
                              <a:avLst/>
                            </a:prstGeom>
                            <a:solidFill>
                              <a:sysClr val="window" lastClr="FFFFFF"/>
                            </a:solidFill>
                            <a:ln w="6350">
                              <a:noFill/>
                            </a:ln>
                          </wps:spPr>
                          <wps:txbx>
                            <w:txbxContent>
                              <w:p w14:paraId="2C744353" w14:textId="77777777" w:rsidR="00A2153E" w:rsidRPr="00A2153E" w:rsidRDefault="00EE7B82" w:rsidP="00A2153E">
                                <w:pPr>
                                  <w:rPr>
                                    <w:rFonts w:ascii="Times New Roman" w:hAnsi="Times New Roman"/>
                                    <w:sz w:val="18"/>
                                    <w:szCs w:val="18"/>
                                  </w:rPr>
                                </w:pPr>
                                <w:r>
                                  <w:rPr>
                                    <w:rFonts w:ascii="Times New Roman" w:hAnsi="Times New Roman"/>
                                    <w:sz w:val="18"/>
                                    <w:szCs w:val="18"/>
                                  </w:rPr>
                                  <w:t>5D23</w:t>
                                </w:r>
                                <w:r w:rsidR="00A2153E">
                                  <w:rPr>
                                    <w:rFonts w:ascii="Times New Roman" w:hAnsi="Times New Roman"/>
                                    <w:sz w:val="18"/>
                                    <w:szCs w:val="18"/>
                                  </w:rPr>
                                  <w:t>9F1</w:t>
                                </w:r>
                                <w:r>
                                  <w:rPr>
                                    <w:rFonts w:ascii="Times New Roman" w:hAnsi="Times New Roman"/>
                                    <w:sz w:val="18"/>
                                    <w:szCs w:val="18"/>
                                  </w:rPr>
                                  <w:t>24</w:t>
                                </w:r>
                                <w:r w:rsidR="00A2153E">
                                  <w:rPr>
                                    <w:rFonts w:ascii="Times New Roman" w:hAnsi="Times New Roman"/>
                                    <w:sz w:val="18"/>
                                    <w:szCs w:val="18"/>
                                  </w:rPr>
                                  <w:t>D</w:t>
                                </w:r>
                                <w:r>
                                  <w:rPr>
                                    <w:rFonts w:ascii="Times New Roman" w:hAnsi="Times New Roman"/>
                                    <w:sz w:val="18"/>
                                    <w:szCs w:val="18"/>
                                  </w:rPr>
                                  <w:t>817B33F8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 name="Text Box 39"/>
                        <wps:cNvSpPr txBox="1"/>
                        <wps:spPr>
                          <a:xfrm>
                            <a:off x="1695450" y="171450"/>
                            <a:ext cx="361950" cy="200025"/>
                          </a:xfrm>
                          <a:prstGeom prst="rect">
                            <a:avLst/>
                          </a:prstGeom>
                          <a:solidFill>
                            <a:sysClr val="window" lastClr="FFFFFF"/>
                          </a:solidFill>
                          <a:ln w="6350">
                            <a:noFill/>
                          </a:ln>
                        </wps:spPr>
                        <wps:txbx>
                          <w:txbxContent>
                            <w:p w14:paraId="68E4BC66" w14:textId="77777777" w:rsidR="00706DDE" w:rsidRPr="00706DDE" w:rsidRDefault="00706DDE">
                              <w:pPr>
                                <w:rPr>
                                  <w:rFonts w:ascii="Times New Roman" w:hAnsi="Times New Roman"/>
                                  <w:sz w:val="18"/>
                                  <w:szCs w:val="16"/>
                                </w:rPr>
                              </w:pPr>
                              <w:r w:rsidRPr="00706DDE">
                                <w:rPr>
                                  <w:rFonts w:ascii="Times New Roman" w:hAnsi="Times New Roman"/>
                                  <w:sz w:val="18"/>
                                  <w:szCs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625D054" id="Group 52" o:spid="_x0000_s1071" style="position:absolute;left:0;text-align:left;margin-left:67.5pt;margin-top:.55pt;width:327.75pt;height:189.75pt;z-index:251656704" coordsize="41624,24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">
                <v:group id="Group 43" o:spid="_x0000_s1072" style="position:absolute;width:41624;height:24098" coordorigin=",381" coordsize="41624,2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37" o:spid="_x0000_s1073" style="position:absolute;left:4191;top:381;width:37433;height:2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" strokecolor="#41719c" strokeweight="1pt">
                    <v:fill r:id="rId34" o:title="" recolor="t" rotate="t" type="frame"/>
                  </v:rect>
                  <v:shape id="Text Box 42" o:spid="_x0000_s1074" type="#_x0000_t202" style="position:absolute;top:22002;width:2038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" fillcolor="window" stroked="f" strokeweight=".5pt">
                    <v:textbox>
                      <w:txbxContent>
                        <w:p w14:paraId="6F57F5C8" w14:textId="0DE78064" w:rsidR="00E852C8" w:rsidRPr="00E852C8" w:rsidRDefault="00E852C8">
                          <w:pPr>
                            <w:rPr>
                              <w:rFonts w:ascii="Times New Roman" w:hAnsi="Times New Roman"/>
                              <w:sz w:val="20"/>
                              <w:szCs w:val="20"/>
                            </w:rPr>
                          </w:pPr>
                          <w:r>
                            <w:rPr>
                              <w:rFonts w:ascii="Times New Roman" w:hAnsi="Times New Roman"/>
                              <w:sz w:val="20"/>
                              <w:szCs w:val="20"/>
                            </w:rPr>
                            <w:t>Fig.</w:t>
                          </w:r>
                          <w:r w:rsidR="000614C9">
                            <w:rPr>
                              <w:rFonts w:ascii="Times New Roman" w:hAnsi="Times New Roman"/>
                              <w:sz w:val="20"/>
                              <w:szCs w:val="20"/>
                            </w:rPr>
                            <w:t xml:space="preserve"> </w:t>
                          </w:r>
                          <w:ins w:id="372" w:author="Eniola" w:date="2018-08-10T10:40:00Z">
                            <w:r w:rsidR="00A06579">
                              <w:rPr>
                                <w:rFonts w:ascii="Times New Roman" w:hAnsi="Times New Roman"/>
                                <w:sz w:val="20"/>
                                <w:szCs w:val="20"/>
                              </w:rPr>
                              <w:t>12.</w:t>
                            </w:r>
                          </w:ins>
                          <w:del w:id="373" w:author="Eniola" w:date="2018-08-10T10:40:00Z">
                            <w:r w:rsidR="00AF118C" w:rsidDel="00A06579">
                              <w:rPr>
                                <w:rFonts w:ascii="Times New Roman" w:hAnsi="Times New Roman"/>
                                <w:sz w:val="20"/>
                                <w:szCs w:val="20"/>
                              </w:rPr>
                              <w:delText>3</w:delText>
                            </w:r>
                          </w:del>
                          <w:r w:rsidR="00AF118C">
                            <w:rPr>
                              <w:rFonts w:ascii="Times New Roman" w:hAnsi="Times New Roman"/>
                              <w:sz w:val="20"/>
                              <w:szCs w:val="20"/>
                            </w:rPr>
                            <w:t xml:space="preserve"> </w:t>
                          </w:r>
                          <w:r w:rsidR="000614C9">
                            <w:rPr>
                              <w:rFonts w:ascii="Times New Roman" w:hAnsi="Times New Roman"/>
                              <w:sz w:val="20"/>
                              <w:szCs w:val="20"/>
                            </w:rPr>
                            <w:t>How the mining works</w:t>
                          </w:r>
                        </w:p>
                      </w:txbxContent>
                    </v:textbox>
                  </v:shape>
                </v:group>
                <v:shape id="Text Box 38" o:spid="_x0000_s1075" type="#_x0000_t202" style="position:absolute;left:13430;top:8191;width:16478;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" fillcolor="window" stroked="f" strokeweight=".5pt">
                  <v:textbox>
                    <w:txbxContent>
                      <w:p w14:paraId="00B5883E" w14:textId="77777777" w:rsidR="00DD0FC7" w:rsidRDefault="00DD0FC7" w:rsidP="008D0B7A">
                        <w:pPr>
                          <w:spacing w:after="0"/>
                          <w:rPr>
                            <w:rFonts w:ascii="Times New Roman" w:hAnsi="Times New Roman"/>
                            <w:sz w:val="18"/>
                            <w:szCs w:val="18"/>
                          </w:rPr>
                        </w:pPr>
                        <w:r>
                          <w:rPr>
                            <w:rFonts w:ascii="Times New Roman" w:hAnsi="Times New Roman"/>
                            <w:sz w:val="18"/>
                            <w:szCs w:val="18"/>
                          </w:rPr>
                          <w:t>Eniola -&gt;</w:t>
                        </w:r>
                        <w:r w:rsidR="00DD6259">
                          <w:rPr>
                            <w:rFonts w:ascii="Times New Roman" w:hAnsi="Times New Roman"/>
                            <w:sz w:val="18"/>
                            <w:szCs w:val="18"/>
                          </w:rPr>
                          <w:t xml:space="preserve"> Ishola **</w:t>
                        </w:r>
                        <w:r w:rsidR="005811DE">
                          <w:rPr>
                            <w:rFonts w:ascii="Times New Roman" w:hAnsi="Times New Roman"/>
                            <w:sz w:val="18"/>
                            <w:szCs w:val="18"/>
                          </w:rPr>
                          <w:t xml:space="preserve"> years’ old</w:t>
                        </w:r>
                      </w:p>
                      <w:p w14:paraId="4F386A92" w14:textId="77777777" w:rsidR="005811DE" w:rsidRDefault="008D0B7A" w:rsidP="008D0B7A">
                        <w:pPr>
                          <w:spacing w:after="0"/>
                          <w:rPr>
                            <w:rFonts w:ascii="Times New Roman" w:hAnsi="Times New Roman"/>
                            <w:sz w:val="18"/>
                            <w:szCs w:val="18"/>
                          </w:rPr>
                        </w:pPr>
                        <w:r>
                          <w:rPr>
                            <w:rFonts w:ascii="Times New Roman" w:hAnsi="Times New Roman"/>
                            <w:sz w:val="18"/>
                            <w:szCs w:val="18"/>
                          </w:rPr>
                          <w:t>Address -&gt; 54 Nomansland, Kano</w:t>
                        </w:r>
                      </w:p>
                      <w:p w14:paraId="425D37C9" w14:textId="77777777" w:rsidR="008D0B7A" w:rsidRPr="00DD0FC7" w:rsidRDefault="008D0B7A">
                        <w:pPr>
                          <w:rPr>
                            <w:rFonts w:ascii="Times New Roman" w:hAnsi="Times New Roman"/>
                            <w:sz w:val="18"/>
                            <w:szCs w:val="18"/>
                          </w:rPr>
                        </w:pPr>
                        <w:r>
                          <w:rPr>
                            <w:rFonts w:ascii="Times New Roman" w:hAnsi="Times New Roman"/>
                            <w:sz w:val="18"/>
                            <w:szCs w:val="18"/>
                          </w:rPr>
                          <w:t>Mobile</w:t>
                        </w:r>
                        <w:r w:rsidR="00DD6259">
                          <w:rPr>
                            <w:rFonts w:ascii="Times New Roman" w:hAnsi="Times New Roman"/>
                            <w:sz w:val="18"/>
                            <w:szCs w:val="18"/>
                          </w:rPr>
                          <w:t xml:space="preserve"> -&gt; +234703698****</w:t>
                        </w:r>
                      </w:p>
                    </w:txbxContent>
                  </v:textbox>
                </v:shape>
                <v:group id="Group 51" o:spid="_x0000_s1076" style="position:absolute;left:18954;top:14954;width:13526;height:4477" coordsize="13525,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shape id="Text Box 40" o:spid="_x0000_s1077" type="#_x0000_t202" style="position:absolute;width:1343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" fillcolor="window" stroked="f" strokeweight=".5pt">
                    <v:textbox>
                      <w:txbxContent>
                        <w:p w14:paraId="4EDE222E" w14:textId="77777777" w:rsidR="00A2153E" w:rsidRPr="00A2153E" w:rsidRDefault="00A2153E">
                          <w:pPr>
                            <w:rPr>
                              <w:rFonts w:ascii="Times New Roman" w:hAnsi="Times New Roman"/>
                              <w:sz w:val="18"/>
                              <w:szCs w:val="18"/>
                            </w:rPr>
                          </w:pPr>
                          <w:r>
                            <w:rPr>
                              <w:rFonts w:ascii="Times New Roman" w:hAnsi="Times New Roman"/>
                              <w:sz w:val="18"/>
                              <w:szCs w:val="18"/>
                            </w:rPr>
                            <w:t>8AI49F129D80BFC3AE</w:t>
                          </w:r>
                        </w:p>
                      </w:txbxContent>
                    </v:textbox>
                  </v:shape>
                  <v:shape id="Text Box 41" o:spid="_x0000_s1078" type="#_x0000_t202" style="position:absolute;left:95;top:2476;width:13430;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" fillcolor="window" stroked="f" strokeweight=".5pt">
                    <v:textbox>
                      <w:txbxContent>
                        <w:p w14:paraId="2C744353" w14:textId="77777777" w:rsidR="00A2153E" w:rsidRPr="00A2153E" w:rsidRDefault="00EE7B82" w:rsidP="00A2153E">
                          <w:pPr>
                            <w:rPr>
                              <w:rFonts w:ascii="Times New Roman" w:hAnsi="Times New Roman"/>
                              <w:sz w:val="18"/>
                              <w:szCs w:val="18"/>
                            </w:rPr>
                          </w:pPr>
                          <w:r>
                            <w:rPr>
                              <w:rFonts w:ascii="Times New Roman" w:hAnsi="Times New Roman"/>
                              <w:sz w:val="18"/>
                              <w:szCs w:val="18"/>
                            </w:rPr>
                            <w:t>5D23</w:t>
                          </w:r>
                          <w:r w:rsidR="00A2153E">
                            <w:rPr>
                              <w:rFonts w:ascii="Times New Roman" w:hAnsi="Times New Roman"/>
                              <w:sz w:val="18"/>
                              <w:szCs w:val="18"/>
                            </w:rPr>
                            <w:t>9F1</w:t>
                          </w:r>
                          <w:r>
                            <w:rPr>
                              <w:rFonts w:ascii="Times New Roman" w:hAnsi="Times New Roman"/>
                              <w:sz w:val="18"/>
                              <w:szCs w:val="18"/>
                            </w:rPr>
                            <w:t>24</w:t>
                          </w:r>
                          <w:r w:rsidR="00A2153E">
                            <w:rPr>
                              <w:rFonts w:ascii="Times New Roman" w:hAnsi="Times New Roman"/>
                              <w:sz w:val="18"/>
                              <w:szCs w:val="18"/>
                            </w:rPr>
                            <w:t>D</w:t>
                          </w:r>
                          <w:r>
                            <w:rPr>
                              <w:rFonts w:ascii="Times New Roman" w:hAnsi="Times New Roman"/>
                              <w:sz w:val="18"/>
                              <w:szCs w:val="18"/>
                            </w:rPr>
                            <w:t>817B33F8</w:t>
                          </w:r>
                        </w:p>
                      </w:txbxContent>
                    </v:textbox>
                  </v:shape>
                </v:group>
                <v:shape id="Text Box 39" o:spid="_x0000_s1079" type="#_x0000_t202" style="position:absolute;left:16954;top:1714;width:3620;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" fillcolor="window" stroked="f" strokeweight=".5pt">
                  <v:textbox>
                    <w:txbxContent>
                      <w:p w14:paraId="68E4BC66" w14:textId="77777777" w:rsidR="00706DDE" w:rsidRPr="00706DDE" w:rsidRDefault="00706DDE">
                        <w:pPr>
                          <w:rPr>
                            <w:rFonts w:ascii="Times New Roman" w:hAnsi="Times New Roman"/>
                            <w:sz w:val="18"/>
                            <w:szCs w:val="16"/>
                          </w:rPr>
                        </w:pPr>
                        <w:r w:rsidRPr="00706DDE">
                          <w:rPr>
                            <w:rFonts w:ascii="Times New Roman" w:hAnsi="Times New Roman"/>
                            <w:sz w:val="18"/>
                            <w:szCs w:val="16"/>
                          </w:rPr>
                          <w:t>#2</w:t>
                        </w:r>
                      </w:p>
                    </w:txbxContent>
                  </v:textbox>
                </v:shape>
              </v:group>
            </w:pict>
          </mc:Fallback>
        </mc:AlternateContent>
      </w:r>
    </w:p>
    <w:p w14:paraId="28C89AED" w14:textId="77777777" w:rsidR="000725EA" w:rsidRPr="00DE0822" w:rsidRDefault="000725EA">
      <w:pPr>
        <w:spacing w:line="360" w:lineRule="auto"/>
        <w:ind w:left="720"/>
        <w:jc w:val="both"/>
        <w:rPr>
          <w:rFonts w:ascii="Times New Roman" w:hAnsi="Times New Roman"/>
          <w:sz w:val="20"/>
          <w:szCs w:val="20"/>
        </w:rPr>
        <w:pPrChange w:id="370" w:author="Eniola" w:date="2018-08-08T18:20:00Z">
          <w:pPr>
            <w:spacing w:line="360" w:lineRule="auto"/>
            <w:jc w:val="both"/>
          </w:pPr>
        </w:pPrChange>
      </w:pPr>
    </w:p>
    <w:p w14:paraId="32EC4227" w14:textId="77777777" w:rsidR="000725EA" w:rsidRPr="00A85BD5" w:rsidRDefault="000725EA">
      <w:pPr>
        <w:spacing w:line="360" w:lineRule="auto"/>
        <w:ind w:left="720"/>
        <w:jc w:val="both"/>
        <w:rPr>
          <w:rFonts w:ascii="Times New Roman" w:hAnsi="Times New Roman"/>
          <w:sz w:val="20"/>
          <w:szCs w:val="20"/>
        </w:rPr>
        <w:pPrChange w:id="371" w:author="Eniola" w:date="2018-08-08T18:20:00Z">
          <w:pPr>
            <w:spacing w:line="360" w:lineRule="auto"/>
            <w:jc w:val="both"/>
          </w:pPr>
        </w:pPrChange>
      </w:pPr>
    </w:p>
    <w:p w14:paraId="2CB293A8" w14:textId="77777777" w:rsidR="000725EA" w:rsidRPr="00A85BD5" w:rsidRDefault="000725EA">
      <w:pPr>
        <w:spacing w:line="360" w:lineRule="auto"/>
        <w:ind w:left="720"/>
        <w:jc w:val="both"/>
        <w:rPr>
          <w:rFonts w:ascii="Times New Roman" w:hAnsi="Times New Roman"/>
          <w:sz w:val="20"/>
          <w:szCs w:val="20"/>
        </w:rPr>
        <w:pPrChange w:id="372" w:author="Eniola" w:date="2018-08-08T18:20:00Z">
          <w:pPr>
            <w:spacing w:line="360" w:lineRule="auto"/>
            <w:jc w:val="both"/>
          </w:pPr>
        </w:pPrChange>
      </w:pPr>
    </w:p>
    <w:p w14:paraId="59D7646E" w14:textId="77777777" w:rsidR="000725EA" w:rsidRPr="00A85BD5" w:rsidRDefault="000725EA">
      <w:pPr>
        <w:spacing w:line="360" w:lineRule="auto"/>
        <w:ind w:left="720"/>
        <w:jc w:val="both"/>
        <w:rPr>
          <w:rFonts w:ascii="Times New Roman" w:hAnsi="Times New Roman"/>
          <w:sz w:val="20"/>
          <w:szCs w:val="20"/>
        </w:rPr>
        <w:pPrChange w:id="373" w:author="Eniola" w:date="2018-08-08T18:20:00Z">
          <w:pPr>
            <w:spacing w:line="360" w:lineRule="auto"/>
            <w:jc w:val="both"/>
          </w:pPr>
        </w:pPrChange>
      </w:pPr>
    </w:p>
    <w:p w14:paraId="3734A5FB" w14:textId="77777777" w:rsidR="000725EA" w:rsidRPr="00A85BD5" w:rsidRDefault="000725EA">
      <w:pPr>
        <w:spacing w:line="360" w:lineRule="auto"/>
        <w:ind w:left="720"/>
        <w:jc w:val="both"/>
        <w:rPr>
          <w:rFonts w:ascii="Times New Roman" w:hAnsi="Times New Roman"/>
          <w:sz w:val="20"/>
          <w:szCs w:val="20"/>
        </w:rPr>
        <w:pPrChange w:id="374" w:author="Eniola" w:date="2018-08-08T18:20:00Z">
          <w:pPr>
            <w:spacing w:line="360" w:lineRule="auto"/>
            <w:jc w:val="both"/>
          </w:pPr>
        </w:pPrChange>
      </w:pPr>
    </w:p>
    <w:p w14:paraId="79D055BD" w14:textId="77777777" w:rsidR="000725EA" w:rsidRPr="00A85BD5" w:rsidRDefault="000725EA">
      <w:pPr>
        <w:spacing w:line="360" w:lineRule="auto"/>
        <w:ind w:left="720"/>
        <w:jc w:val="both"/>
        <w:rPr>
          <w:rFonts w:ascii="Times New Roman" w:hAnsi="Times New Roman"/>
          <w:sz w:val="20"/>
          <w:szCs w:val="20"/>
        </w:rPr>
        <w:pPrChange w:id="375" w:author="Eniola" w:date="2018-08-08T18:20:00Z">
          <w:pPr>
            <w:spacing w:line="360" w:lineRule="auto"/>
            <w:jc w:val="both"/>
          </w:pPr>
        </w:pPrChange>
      </w:pPr>
    </w:p>
    <w:p w14:paraId="48761F68" w14:textId="77777777" w:rsidR="00E852C8" w:rsidRPr="00A85BD5" w:rsidRDefault="00E852C8">
      <w:pPr>
        <w:spacing w:line="360" w:lineRule="auto"/>
        <w:ind w:left="720"/>
        <w:jc w:val="both"/>
        <w:rPr>
          <w:rFonts w:ascii="Times New Roman" w:hAnsi="Times New Roman"/>
          <w:sz w:val="20"/>
          <w:szCs w:val="20"/>
        </w:rPr>
        <w:pPrChange w:id="376" w:author="Eniola" w:date="2018-08-08T18:20:00Z">
          <w:pPr>
            <w:spacing w:line="360" w:lineRule="auto"/>
            <w:jc w:val="both"/>
          </w:pPr>
        </w:pPrChange>
      </w:pPr>
    </w:p>
    <w:p w14:paraId="769FBA69" w14:textId="77777777" w:rsidR="001B0919" w:rsidRPr="00A85BD5" w:rsidRDefault="00A223A2">
      <w:pPr>
        <w:spacing w:line="360" w:lineRule="auto"/>
        <w:ind w:left="720"/>
        <w:jc w:val="both"/>
        <w:rPr>
          <w:rFonts w:ascii="Times New Roman" w:hAnsi="Times New Roman"/>
          <w:sz w:val="20"/>
          <w:szCs w:val="20"/>
        </w:rPr>
        <w:pPrChange w:id="377" w:author="Eniola" w:date="2018-08-08T18:20:00Z">
          <w:pPr>
            <w:spacing w:line="360" w:lineRule="auto"/>
            <w:jc w:val="both"/>
          </w:pPr>
        </w:pPrChange>
      </w:pPr>
      <w:r w:rsidRPr="00A85BD5">
        <w:rPr>
          <w:rFonts w:ascii="Times New Roman" w:hAnsi="Times New Roman"/>
          <w:sz w:val="20"/>
          <w:szCs w:val="20"/>
        </w:rPr>
        <w:t>B</w:t>
      </w:r>
      <w:r w:rsidR="00FD5174" w:rsidRPr="00A85BD5">
        <w:rPr>
          <w:rFonts w:ascii="Times New Roman" w:hAnsi="Times New Roman"/>
          <w:sz w:val="20"/>
          <w:szCs w:val="20"/>
        </w:rPr>
        <w:t>ased on the ongoing proposition</w:t>
      </w:r>
      <w:r w:rsidR="00F70DAC" w:rsidRPr="00A85BD5">
        <w:rPr>
          <w:rFonts w:ascii="Times New Roman" w:hAnsi="Times New Roman"/>
          <w:sz w:val="20"/>
          <w:szCs w:val="20"/>
        </w:rPr>
        <w:t xml:space="preserve"> at Kings Embedded Solutions</w:t>
      </w:r>
      <w:r w:rsidR="00FD5174" w:rsidRPr="00A85BD5">
        <w:rPr>
          <w:rFonts w:ascii="Times New Roman" w:hAnsi="Times New Roman"/>
          <w:sz w:val="20"/>
          <w:szCs w:val="20"/>
        </w:rPr>
        <w:t xml:space="preserve">, </w:t>
      </w:r>
      <w:r w:rsidR="00E84524" w:rsidRPr="00A85BD5">
        <w:rPr>
          <w:rFonts w:ascii="Times New Roman" w:hAnsi="Times New Roman"/>
          <w:sz w:val="20"/>
          <w:szCs w:val="20"/>
        </w:rPr>
        <w:t>we are c</w:t>
      </w:r>
      <w:r w:rsidR="00461427" w:rsidRPr="00A85BD5">
        <w:rPr>
          <w:rFonts w:ascii="Times New Roman" w:hAnsi="Times New Roman"/>
          <w:sz w:val="20"/>
          <w:szCs w:val="20"/>
        </w:rPr>
        <w:t>arefully</w:t>
      </w:r>
      <w:r w:rsidR="00E84524" w:rsidRPr="00A85BD5">
        <w:rPr>
          <w:rFonts w:ascii="Times New Roman" w:hAnsi="Times New Roman"/>
          <w:sz w:val="20"/>
          <w:szCs w:val="20"/>
        </w:rPr>
        <w:t xml:space="preserve"> looking</w:t>
      </w:r>
      <w:r w:rsidR="005A26A5" w:rsidRPr="00A85BD5">
        <w:rPr>
          <w:rFonts w:ascii="Times New Roman" w:hAnsi="Times New Roman"/>
          <w:sz w:val="20"/>
          <w:szCs w:val="20"/>
        </w:rPr>
        <w:t xml:space="preserve"> in</w:t>
      </w:r>
      <w:r w:rsidR="00E84524" w:rsidRPr="00A85BD5">
        <w:rPr>
          <w:rFonts w:ascii="Times New Roman" w:hAnsi="Times New Roman"/>
          <w:sz w:val="20"/>
          <w:szCs w:val="20"/>
        </w:rPr>
        <w:t>to</w:t>
      </w:r>
      <w:r w:rsidR="005A26A5" w:rsidRPr="00A85BD5">
        <w:rPr>
          <w:rFonts w:ascii="Times New Roman" w:hAnsi="Times New Roman"/>
          <w:sz w:val="20"/>
          <w:szCs w:val="20"/>
        </w:rPr>
        <w:t xml:space="preserve"> the protection of data being captured and accessed during voting, its processes</w:t>
      </w:r>
      <w:r w:rsidR="007D6B1B" w:rsidRPr="00A85BD5">
        <w:rPr>
          <w:rFonts w:ascii="Times New Roman" w:hAnsi="Times New Roman"/>
          <w:sz w:val="20"/>
          <w:szCs w:val="20"/>
        </w:rPr>
        <w:t xml:space="preserve">, database, and reports on data collated and announced after </w:t>
      </w:r>
      <w:r w:rsidR="005853CD" w:rsidRPr="00A85BD5">
        <w:rPr>
          <w:rFonts w:ascii="Times New Roman" w:hAnsi="Times New Roman"/>
          <w:sz w:val="20"/>
          <w:szCs w:val="20"/>
        </w:rPr>
        <w:t xml:space="preserve">various elections, </w:t>
      </w:r>
      <w:r w:rsidR="000438F2" w:rsidRPr="00A85BD5">
        <w:rPr>
          <w:rFonts w:ascii="Times New Roman" w:hAnsi="Times New Roman"/>
          <w:sz w:val="20"/>
          <w:szCs w:val="20"/>
        </w:rPr>
        <w:t xml:space="preserve">validations and </w:t>
      </w:r>
      <w:r w:rsidR="00EC6EB3" w:rsidRPr="00A85BD5">
        <w:rPr>
          <w:rFonts w:ascii="Times New Roman" w:hAnsi="Times New Roman"/>
          <w:sz w:val="20"/>
          <w:szCs w:val="20"/>
        </w:rPr>
        <w:t>accreditations</w:t>
      </w:r>
      <w:r w:rsidR="000438F2" w:rsidRPr="00A85BD5">
        <w:rPr>
          <w:rFonts w:ascii="Times New Roman" w:hAnsi="Times New Roman"/>
          <w:sz w:val="20"/>
          <w:szCs w:val="20"/>
        </w:rPr>
        <w:t xml:space="preserve"> of </w:t>
      </w:r>
      <w:r w:rsidR="00EC6EB3" w:rsidRPr="00A85BD5">
        <w:rPr>
          <w:rFonts w:ascii="Times New Roman" w:hAnsi="Times New Roman"/>
          <w:sz w:val="20"/>
          <w:szCs w:val="20"/>
        </w:rPr>
        <w:t>voters</w:t>
      </w:r>
      <w:r w:rsidR="00E17031" w:rsidRPr="00A85BD5">
        <w:rPr>
          <w:rFonts w:ascii="Times New Roman" w:hAnsi="Times New Roman"/>
          <w:sz w:val="20"/>
          <w:szCs w:val="20"/>
        </w:rPr>
        <w:t xml:space="preserve"> </w:t>
      </w:r>
      <w:r w:rsidR="00AD24DE" w:rsidRPr="00A85BD5">
        <w:rPr>
          <w:rFonts w:ascii="Times New Roman" w:hAnsi="Times New Roman"/>
          <w:sz w:val="20"/>
          <w:szCs w:val="20"/>
        </w:rPr>
        <w:t>requires</w:t>
      </w:r>
      <w:r w:rsidR="00461427" w:rsidRPr="00A85BD5">
        <w:rPr>
          <w:rFonts w:ascii="Times New Roman" w:hAnsi="Times New Roman"/>
          <w:sz w:val="20"/>
          <w:szCs w:val="20"/>
        </w:rPr>
        <w:t xml:space="preserve"> </w:t>
      </w:r>
      <w:r w:rsidR="00602C63" w:rsidRPr="00A85BD5">
        <w:rPr>
          <w:rFonts w:ascii="Times New Roman" w:hAnsi="Times New Roman"/>
          <w:sz w:val="20"/>
          <w:szCs w:val="20"/>
        </w:rPr>
        <w:t>diligent</w:t>
      </w:r>
      <w:r w:rsidR="00A21AFE" w:rsidRPr="00A85BD5">
        <w:rPr>
          <w:rFonts w:ascii="Times New Roman" w:hAnsi="Times New Roman"/>
          <w:sz w:val="20"/>
          <w:szCs w:val="20"/>
        </w:rPr>
        <w:t>.</w:t>
      </w:r>
      <w:r w:rsidR="00602C63" w:rsidRPr="00A85BD5">
        <w:rPr>
          <w:rFonts w:ascii="Times New Roman" w:hAnsi="Times New Roman"/>
          <w:sz w:val="20"/>
          <w:szCs w:val="20"/>
        </w:rPr>
        <w:t xml:space="preserve"> </w:t>
      </w:r>
      <w:r w:rsidR="002E1A7D" w:rsidRPr="00A85BD5">
        <w:rPr>
          <w:rFonts w:ascii="Times New Roman" w:hAnsi="Times New Roman"/>
          <w:sz w:val="20"/>
          <w:szCs w:val="20"/>
        </w:rPr>
        <w:t xml:space="preserve">At present, we have identified </w:t>
      </w:r>
      <w:r w:rsidR="00AB1FB9" w:rsidRPr="00A85BD5">
        <w:rPr>
          <w:rFonts w:ascii="Times New Roman" w:hAnsi="Times New Roman"/>
          <w:sz w:val="20"/>
          <w:szCs w:val="20"/>
        </w:rPr>
        <w:t xml:space="preserve">various solutions </w:t>
      </w:r>
      <w:r w:rsidR="00683D51" w:rsidRPr="00A85BD5">
        <w:rPr>
          <w:rFonts w:ascii="Times New Roman" w:hAnsi="Times New Roman"/>
          <w:sz w:val="20"/>
          <w:szCs w:val="20"/>
        </w:rPr>
        <w:t>that are obtainable</w:t>
      </w:r>
      <w:r w:rsidR="00F06E2C" w:rsidRPr="00A85BD5">
        <w:rPr>
          <w:rFonts w:ascii="Times New Roman" w:hAnsi="Times New Roman"/>
          <w:sz w:val="20"/>
          <w:szCs w:val="20"/>
        </w:rPr>
        <w:t xml:space="preserve"> </w:t>
      </w:r>
      <w:r w:rsidR="00683D51" w:rsidRPr="00A85BD5">
        <w:rPr>
          <w:rFonts w:ascii="Times New Roman" w:hAnsi="Times New Roman"/>
          <w:sz w:val="20"/>
          <w:szCs w:val="20"/>
        </w:rPr>
        <w:t xml:space="preserve">on the proposed </w:t>
      </w:r>
      <w:r w:rsidR="00827C30" w:rsidRPr="00A85BD5">
        <w:rPr>
          <w:rFonts w:ascii="Times New Roman" w:hAnsi="Times New Roman"/>
          <w:sz w:val="20"/>
          <w:szCs w:val="20"/>
        </w:rPr>
        <w:t>Blockchain</w:t>
      </w:r>
      <w:r w:rsidR="00683D51" w:rsidRPr="00A85BD5">
        <w:rPr>
          <w:rFonts w:ascii="Times New Roman" w:hAnsi="Times New Roman"/>
          <w:sz w:val="20"/>
          <w:szCs w:val="20"/>
        </w:rPr>
        <w:t>-based electoral system</w:t>
      </w:r>
      <w:r w:rsidR="00032936" w:rsidRPr="00A85BD5">
        <w:rPr>
          <w:rFonts w:ascii="Times New Roman" w:hAnsi="Times New Roman"/>
          <w:sz w:val="20"/>
          <w:szCs w:val="20"/>
        </w:rPr>
        <w:t xml:space="preserve"> that could manage </w:t>
      </w:r>
      <w:r w:rsidR="00BD0FEA" w:rsidRPr="00A85BD5">
        <w:rPr>
          <w:rFonts w:ascii="Times New Roman" w:hAnsi="Times New Roman"/>
          <w:sz w:val="20"/>
          <w:szCs w:val="20"/>
        </w:rPr>
        <w:t xml:space="preserve">multiple </w:t>
      </w:r>
      <w:r w:rsidR="002F6F93" w:rsidRPr="00A85BD5">
        <w:rPr>
          <w:rFonts w:ascii="Times New Roman" w:hAnsi="Times New Roman"/>
          <w:sz w:val="20"/>
          <w:szCs w:val="20"/>
        </w:rPr>
        <w:t xml:space="preserve">identifiers for various identities validation and accreditation. With the </w:t>
      </w:r>
      <w:r w:rsidR="003D40AD" w:rsidRPr="00A85BD5">
        <w:rPr>
          <w:rFonts w:ascii="Times New Roman" w:hAnsi="Times New Roman"/>
          <w:sz w:val="20"/>
          <w:szCs w:val="20"/>
        </w:rPr>
        <w:t xml:space="preserve">target to employ </w:t>
      </w:r>
      <w:r w:rsidR="00E83EC3" w:rsidRPr="00A85BD5">
        <w:rPr>
          <w:rFonts w:ascii="Times New Roman" w:hAnsi="Times New Roman"/>
          <w:sz w:val="20"/>
          <w:szCs w:val="20"/>
        </w:rPr>
        <w:t>voter’s</w:t>
      </w:r>
      <w:r w:rsidR="003D40AD" w:rsidRPr="00A85BD5">
        <w:rPr>
          <w:rFonts w:ascii="Times New Roman" w:hAnsi="Times New Roman"/>
          <w:sz w:val="20"/>
          <w:szCs w:val="20"/>
        </w:rPr>
        <w:t xml:space="preserve"> identity management</w:t>
      </w:r>
      <w:r w:rsidR="007E6F74" w:rsidRPr="00A85BD5">
        <w:rPr>
          <w:rFonts w:ascii="Times New Roman" w:hAnsi="Times New Roman"/>
          <w:sz w:val="20"/>
          <w:szCs w:val="20"/>
        </w:rPr>
        <w:t xml:space="preserve"> will optimize the </w:t>
      </w:r>
      <w:r w:rsidR="00E83EC3" w:rsidRPr="00A85BD5">
        <w:rPr>
          <w:rFonts w:ascii="Times New Roman" w:hAnsi="Times New Roman"/>
          <w:sz w:val="20"/>
          <w:szCs w:val="20"/>
        </w:rPr>
        <w:t>present electoral</w:t>
      </w:r>
      <w:r w:rsidR="007E6F74" w:rsidRPr="00A85BD5">
        <w:rPr>
          <w:rFonts w:ascii="Times New Roman" w:hAnsi="Times New Roman"/>
          <w:sz w:val="20"/>
          <w:szCs w:val="20"/>
        </w:rPr>
        <w:t xml:space="preserve"> system and </w:t>
      </w:r>
      <w:r w:rsidR="004621A1" w:rsidRPr="00A85BD5">
        <w:rPr>
          <w:rFonts w:ascii="Times New Roman" w:hAnsi="Times New Roman"/>
          <w:sz w:val="20"/>
          <w:szCs w:val="20"/>
        </w:rPr>
        <w:t xml:space="preserve">will </w:t>
      </w:r>
      <w:r w:rsidR="009C01D8" w:rsidRPr="00A85BD5">
        <w:rPr>
          <w:rFonts w:ascii="Times New Roman" w:hAnsi="Times New Roman"/>
          <w:sz w:val="20"/>
          <w:szCs w:val="20"/>
        </w:rPr>
        <w:t>certainly</w:t>
      </w:r>
      <w:r w:rsidR="00DE0531" w:rsidRPr="00A85BD5">
        <w:rPr>
          <w:rFonts w:ascii="Times New Roman" w:hAnsi="Times New Roman"/>
          <w:sz w:val="20"/>
          <w:szCs w:val="20"/>
        </w:rPr>
        <w:t xml:space="preserve"> improve the overall efficiency </w:t>
      </w:r>
      <w:r w:rsidR="00337F9B" w:rsidRPr="00A85BD5">
        <w:rPr>
          <w:rFonts w:ascii="Times New Roman" w:hAnsi="Times New Roman"/>
          <w:sz w:val="20"/>
          <w:szCs w:val="20"/>
        </w:rPr>
        <w:t xml:space="preserve">of the system </w:t>
      </w:r>
      <w:r w:rsidR="009145AC" w:rsidRPr="00A85BD5">
        <w:rPr>
          <w:rFonts w:ascii="Times New Roman" w:hAnsi="Times New Roman"/>
          <w:sz w:val="20"/>
          <w:szCs w:val="20"/>
        </w:rPr>
        <w:t xml:space="preserve">as well, the voters can verify </w:t>
      </w:r>
      <w:r w:rsidR="00943335" w:rsidRPr="00A85BD5">
        <w:rPr>
          <w:rFonts w:ascii="Times New Roman" w:hAnsi="Times New Roman"/>
          <w:sz w:val="20"/>
          <w:szCs w:val="20"/>
        </w:rPr>
        <w:t xml:space="preserve">their voting choices using the </w:t>
      </w:r>
      <w:r w:rsidR="00975499" w:rsidRPr="00A85BD5">
        <w:rPr>
          <w:rFonts w:ascii="Times New Roman" w:hAnsi="Times New Roman"/>
          <w:sz w:val="20"/>
          <w:szCs w:val="20"/>
        </w:rPr>
        <w:t xml:space="preserve">voters card as a private key at any point </w:t>
      </w:r>
      <w:r w:rsidR="00975499" w:rsidRPr="00A85BD5">
        <w:rPr>
          <w:rFonts w:ascii="Times New Roman" w:hAnsi="Times New Roman"/>
          <w:sz w:val="20"/>
          <w:szCs w:val="20"/>
        </w:rPr>
        <w:lastRenderedPageBreak/>
        <w:t>in time.</w:t>
      </w:r>
      <w:r w:rsidR="005D7BE3" w:rsidRPr="00A85BD5">
        <w:rPr>
          <w:rFonts w:ascii="Times New Roman" w:hAnsi="Times New Roman"/>
          <w:sz w:val="20"/>
          <w:szCs w:val="20"/>
        </w:rPr>
        <w:t xml:space="preserve"> By way of integrating an identity on a </w:t>
      </w:r>
      <w:r w:rsidR="008E126A" w:rsidRPr="00A85BD5">
        <w:rPr>
          <w:rFonts w:ascii="Times New Roman" w:hAnsi="Times New Roman"/>
          <w:sz w:val="20"/>
          <w:szCs w:val="20"/>
        </w:rPr>
        <w:t>Blockchain</w:t>
      </w:r>
      <w:r w:rsidR="005D7BE3" w:rsidRPr="00A85BD5">
        <w:rPr>
          <w:rFonts w:ascii="Times New Roman" w:hAnsi="Times New Roman"/>
          <w:sz w:val="20"/>
          <w:szCs w:val="20"/>
        </w:rPr>
        <w:t>-based electoral system will give the voters</w:t>
      </w:r>
      <w:r w:rsidR="004C23B2" w:rsidRPr="00A85BD5">
        <w:rPr>
          <w:rFonts w:ascii="Times New Roman" w:hAnsi="Times New Roman"/>
          <w:sz w:val="20"/>
          <w:szCs w:val="20"/>
        </w:rPr>
        <w:t xml:space="preserve"> a better control </w:t>
      </w:r>
      <w:r w:rsidR="00184C84" w:rsidRPr="00A85BD5">
        <w:rPr>
          <w:rFonts w:ascii="Times New Roman" w:hAnsi="Times New Roman"/>
          <w:sz w:val="20"/>
          <w:szCs w:val="20"/>
        </w:rPr>
        <w:t xml:space="preserve">over who has their personal information at hand and how they could access </w:t>
      </w:r>
      <w:r w:rsidR="007E6F12" w:rsidRPr="00A85BD5">
        <w:rPr>
          <w:rFonts w:ascii="Times New Roman" w:hAnsi="Times New Roman"/>
          <w:sz w:val="20"/>
          <w:szCs w:val="20"/>
        </w:rPr>
        <w:t>that personal information</w:t>
      </w:r>
      <w:r w:rsidR="00184C84" w:rsidRPr="00A85BD5">
        <w:rPr>
          <w:rFonts w:ascii="Times New Roman" w:hAnsi="Times New Roman"/>
          <w:sz w:val="20"/>
          <w:szCs w:val="20"/>
        </w:rPr>
        <w:t xml:space="preserve"> </w:t>
      </w:r>
      <w:r w:rsidR="00F37241" w:rsidRPr="00A85BD5">
        <w:rPr>
          <w:rFonts w:ascii="Times New Roman" w:hAnsi="Times New Roman"/>
          <w:sz w:val="20"/>
          <w:szCs w:val="20"/>
        </w:rPr>
        <w:t>such as the national identity c</w:t>
      </w:r>
      <w:r w:rsidR="004630A6" w:rsidRPr="00A85BD5">
        <w:rPr>
          <w:rFonts w:ascii="Times New Roman" w:hAnsi="Times New Roman"/>
          <w:sz w:val="20"/>
          <w:szCs w:val="20"/>
        </w:rPr>
        <w:t xml:space="preserve">ard, </w:t>
      </w:r>
      <w:r w:rsidR="000848A5" w:rsidRPr="00A85BD5">
        <w:rPr>
          <w:rFonts w:ascii="Times New Roman" w:hAnsi="Times New Roman"/>
          <w:sz w:val="20"/>
          <w:szCs w:val="20"/>
        </w:rPr>
        <w:t>i</w:t>
      </w:r>
      <w:r w:rsidR="002D3C07" w:rsidRPr="00A85BD5">
        <w:rPr>
          <w:rFonts w:ascii="Times New Roman" w:hAnsi="Times New Roman"/>
          <w:sz w:val="20"/>
          <w:szCs w:val="20"/>
        </w:rPr>
        <w:t>nternational p</w:t>
      </w:r>
      <w:r w:rsidR="004630A6" w:rsidRPr="00A85BD5">
        <w:rPr>
          <w:rFonts w:ascii="Times New Roman" w:hAnsi="Times New Roman"/>
          <w:sz w:val="20"/>
          <w:szCs w:val="20"/>
        </w:rPr>
        <w:t xml:space="preserve">assport, </w:t>
      </w:r>
      <w:r w:rsidR="002D3C07" w:rsidRPr="00A85BD5">
        <w:rPr>
          <w:rFonts w:ascii="Times New Roman" w:hAnsi="Times New Roman"/>
          <w:sz w:val="20"/>
          <w:szCs w:val="20"/>
        </w:rPr>
        <w:t>and v</w:t>
      </w:r>
      <w:r w:rsidR="0079465B" w:rsidRPr="00A85BD5">
        <w:rPr>
          <w:rFonts w:ascii="Times New Roman" w:hAnsi="Times New Roman"/>
          <w:sz w:val="20"/>
          <w:szCs w:val="20"/>
        </w:rPr>
        <w:t xml:space="preserve">oters card </w:t>
      </w:r>
      <w:r w:rsidR="00902C6A" w:rsidRPr="00A85BD5">
        <w:rPr>
          <w:rFonts w:ascii="Times New Roman" w:hAnsi="Times New Roman"/>
          <w:sz w:val="20"/>
          <w:szCs w:val="20"/>
        </w:rPr>
        <w:t>etc.</w:t>
      </w:r>
      <w:r w:rsidR="00D13395" w:rsidRPr="00A85BD5">
        <w:rPr>
          <w:rFonts w:ascii="Times New Roman" w:hAnsi="Times New Roman"/>
          <w:sz w:val="20"/>
          <w:szCs w:val="20"/>
        </w:rPr>
        <w:t xml:space="preserve"> </w:t>
      </w:r>
    </w:p>
    <w:p w14:paraId="68BF41FB" w14:textId="77777777" w:rsidR="00B56E59" w:rsidRPr="00A85BD5" w:rsidRDefault="00494A3E">
      <w:pPr>
        <w:spacing w:line="360" w:lineRule="auto"/>
        <w:ind w:left="720"/>
        <w:jc w:val="both"/>
        <w:rPr>
          <w:rFonts w:ascii="Times New Roman" w:hAnsi="Times New Roman"/>
          <w:sz w:val="20"/>
          <w:szCs w:val="20"/>
        </w:rPr>
        <w:pPrChange w:id="378" w:author="Eniola" w:date="2018-08-08T18:20:00Z">
          <w:pPr>
            <w:spacing w:line="360" w:lineRule="auto"/>
            <w:jc w:val="both"/>
          </w:pPr>
        </w:pPrChange>
      </w:pPr>
      <w:r w:rsidRPr="00A85BD5">
        <w:rPr>
          <w:rFonts w:ascii="Times New Roman" w:hAnsi="Times New Roman"/>
          <w:sz w:val="20"/>
          <w:szCs w:val="20"/>
        </w:rPr>
        <w:t xml:space="preserve">The “Nonce” gives us extra control. It gives us extra flexibility. Now we can manipulate the Hash value by changing the “Nonce”. So we </w:t>
      </w:r>
      <w:r w:rsidR="00683D4E" w:rsidRPr="00A85BD5">
        <w:rPr>
          <w:rFonts w:ascii="Times New Roman" w:hAnsi="Times New Roman"/>
          <w:sz w:val="20"/>
          <w:szCs w:val="20"/>
        </w:rPr>
        <w:t xml:space="preserve">don’t have to change the block number because the block number is the block number, we can’t change the previous Hash because it is linked directly to what we have in the previous </w:t>
      </w:r>
      <w:r w:rsidR="00013CA2" w:rsidRPr="00A85BD5">
        <w:rPr>
          <w:rFonts w:ascii="Times New Roman" w:hAnsi="Times New Roman"/>
          <w:sz w:val="20"/>
          <w:szCs w:val="20"/>
        </w:rPr>
        <w:t xml:space="preserve">block. And we can’t change the data because that would mean we are </w:t>
      </w:r>
      <w:r w:rsidR="00940E3C" w:rsidRPr="00A85BD5">
        <w:rPr>
          <w:rFonts w:ascii="Times New Roman" w:hAnsi="Times New Roman"/>
          <w:sz w:val="20"/>
          <w:szCs w:val="20"/>
        </w:rPr>
        <w:t xml:space="preserve">tampering with data and that would defeat </w:t>
      </w:r>
      <w:r w:rsidR="0072043F" w:rsidRPr="00A85BD5">
        <w:rPr>
          <w:rFonts w:ascii="Times New Roman" w:hAnsi="Times New Roman"/>
          <w:sz w:val="20"/>
          <w:szCs w:val="20"/>
        </w:rPr>
        <w:t>the purpose of a blockchain</w:t>
      </w:r>
      <w:r w:rsidR="00C30793" w:rsidRPr="00A85BD5">
        <w:rPr>
          <w:rFonts w:ascii="Times New Roman" w:hAnsi="Times New Roman"/>
          <w:sz w:val="20"/>
          <w:szCs w:val="20"/>
        </w:rPr>
        <w:t xml:space="preserve">. It has to be an immutable ledger. We </w:t>
      </w:r>
      <w:r w:rsidR="00037352" w:rsidRPr="00A85BD5">
        <w:rPr>
          <w:rFonts w:ascii="Times New Roman" w:hAnsi="Times New Roman"/>
          <w:sz w:val="20"/>
          <w:szCs w:val="20"/>
        </w:rPr>
        <w:t>want to prevent tampering. Now that we have the “Nonce”</w:t>
      </w:r>
      <w:r w:rsidR="009E5D48" w:rsidRPr="00A85BD5">
        <w:rPr>
          <w:rFonts w:ascii="Times New Roman" w:hAnsi="Times New Roman"/>
          <w:sz w:val="20"/>
          <w:szCs w:val="20"/>
        </w:rPr>
        <w:t xml:space="preserve">, we are free to change the value, since the “Nonce” is just basically a number. That </w:t>
      </w:r>
      <w:r w:rsidR="0068720E" w:rsidRPr="00A85BD5">
        <w:rPr>
          <w:rFonts w:ascii="Times New Roman" w:hAnsi="Times New Roman"/>
          <w:sz w:val="20"/>
          <w:szCs w:val="20"/>
        </w:rPr>
        <w:t xml:space="preserve">will allow us to be able to manipulate </w:t>
      </w:r>
      <w:r w:rsidR="00ED44E5" w:rsidRPr="00A85BD5">
        <w:rPr>
          <w:rFonts w:ascii="Times New Roman" w:hAnsi="Times New Roman"/>
          <w:sz w:val="20"/>
          <w:szCs w:val="20"/>
        </w:rPr>
        <w:t xml:space="preserve">the Hash, to vary the Hash. </w:t>
      </w:r>
      <w:r w:rsidR="00256A6C" w:rsidRPr="00A85BD5">
        <w:rPr>
          <w:rFonts w:ascii="Times New Roman" w:hAnsi="Times New Roman"/>
          <w:sz w:val="20"/>
          <w:szCs w:val="20"/>
        </w:rPr>
        <w:t>We cannot</w:t>
      </w:r>
      <w:r w:rsidR="007E57D1" w:rsidRPr="00A85BD5">
        <w:rPr>
          <w:rFonts w:ascii="Times New Roman" w:hAnsi="Times New Roman"/>
          <w:sz w:val="20"/>
          <w:szCs w:val="20"/>
        </w:rPr>
        <w:t xml:space="preserve"> control the Hash but we can vary the Hash</w:t>
      </w:r>
      <w:r w:rsidR="000C36C3" w:rsidRPr="00A85BD5">
        <w:rPr>
          <w:rFonts w:ascii="Times New Roman" w:hAnsi="Times New Roman"/>
          <w:sz w:val="20"/>
          <w:szCs w:val="20"/>
        </w:rPr>
        <w:t xml:space="preserve"> by varying the “Nonce”.</w:t>
      </w:r>
      <w:r w:rsidR="00256A6C" w:rsidRPr="00A85BD5">
        <w:rPr>
          <w:rFonts w:ascii="Times New Roman" w:hAnsi="Times New Roman"/>
          <w:sz w:val="20"/>
          <w:szCs w:val="20"/>
        </w:rPr>
        <w:t xml:space="preserve"> As we vary the “Nonce” in this case, as the voters adds their votes, the nonce changes, thereby varying the Hash dramatically, and </w:t>
      </w:r>
      <w:r w:rsidR="006850A3" w:rsidRPr="00A85BD5">
        <w:rPr>
          <w:rFonts w:ascii="Times New Roman" w:hAnsi="Times New Roman"/>
          <w:sz w:val="20"/>
          <w:szCs w:val="20"/>
        </w:rPr>
        <w:t xml:space="preserve">this is happening because of the </w:t>
      </w:r>
      <w:r w:rsidR="00576F86" w:rsidRPr="00A85BD5">
        <w:rPr>
          <w:rFonts w:ascii="Times New Roman" w:hAnsi="Times New Roman"/>
          <w:sz w:val="20"/>
          <w:szCs w:val="20"/>
        </w:rPr>
        <w:t>Avalanches</w:t>
      </w:r>
      <w:r w:rsidR="006850A3" w:rsidRPr="00A85BD5">
        <w:rPr>
          <w:rFonts w:ascii="Times New Roman" w:hAnsi="Times New Roman"/>
          <w:sz w:val="20"/>
          <w:szCs w:val="20"/>
        </w:rPr>
        <w:t xml:space="preserve"> Effect</w:t>
      </w:r>
      <w:r w:rsidR="00576F86" w:rsidRPr="00A85BD5">
        <w:rPr>
          <w:rFonts w:ascii="Times New Roman" w:hAnsi="Times New Roman"/>
          <w:sz w:val="20"/>
          <w:szCs w:val="20"/>
        </w:rPr>
        <w:t xml:space="preserve"> in action. It is happening because in the block itself, it certain we can only </w:t>
      </w:r>
      <w:r w:rsidR="000D5265" w:rsidRPr="00A85BD5">
        <w:rPr>
          <w:rFonts w:ascii="Times New Roman" w:hAnsi="Times New Roman"/>
          <w:sz w:val="20"/>
          <w:szCs w:val="20"/>
        </w:rPr>
        <w:t>change a bit</w:t>
      </w:r>
      <w:r w:rsidR="00724A52" w:rsidRPr="00A85BD5">
        <w:rPr>
          <w:rFonts w:ascii="Times New Roman" w:hAnsi="Times New Roman"/>
          <w:sz w:val="20"/>
          <w:szCs w:val="20"/>
        </w:rPr>
        <w:t xml:space="preserve"> of one</w:t>
      </w:r>
      <w:r w:rsidR="00386A98" w:rsidRPr="00A85BD5">
        <w:rPr>
          <w:rFonts w:ascii="Times New Roman" w:hAnsi="Times New Roman"/>
          <w:sz w:val="20"/>
          <w:szCs w:val="20"/>
        </w:rPr>
        <w:t xml:space="preserve"> set of information. </w:t>
      </w:r>
      <w:r w:rsidR="00B31D57" w:rsidRPr="00A85BD5">
        <w:rPr>
          <w:rFonts w:ascii="Times New Roman" w:hAnsi="Times New Roman"/>
          <w:sz w:val="20"/>
          <w:szCs w:val="20"/>
        </w:rPr>
        <w:t>Nonce is a number that could go up to billion something. It quite a large number that could accommodate lots of voters.</w:t>
      </w:r>
    </w:p>
    <w:p w14:paraId="0C53337F" w14:textId="77777777" w:rsidR="001D3A42" w:rsidRPr="00A85BD5" w:rsidRDefault="009E1A08" w:rsidP="00A85BD5">
      <w:pPr>
        <w:pStyle w:val="ListParagraph"/>
        <w:numPr>
          <w:ilvl w:val="0"/>
          <w:numId w:val="13"/>
        </w:numPr>
        <w:spacing w:line="360" w:lineRule="auto"/>
        <w:jc w:val="both"/>
        <w:rPr>
          <w:rFonts w:ascii="Times New Roman" w:hAnsi="Times New Roman"/>
          <w:b/>
          <w:sz w:val="20"/>
          <w:szCs w:val="20"/>
        </w:rPr>
      </w:pPr>
      <w:r w:rsidRPr="00A85BD5">
        <w:rPr>
          <w:rFonts w:ascii="Times New Roman" w:hAnsi="Times New Roman"/>
          <w:b/>
          <w:sz w:val="20"/>
          <w:szCs w:val="20"/>
        </w:rPr>
        <w:t>Byzantine Fault Tolerance</w:t>
      </w:r>
    </w:p>
    <w:p w14:paraId="6EEB4588" w14:textId="77777777" w:rsidR="00F637D8" w:rsidRPr="00A85BD5" w:rsidRDefault="00A40E42">
      <w:pPr>
        <w:spacing w:line="360" w:lineRule="auto"/>
        <w:ind w:left="720"/>
        <w:jc w:val="both"/>
        <w:rPr>
          <w:rFonts w:ascii="Times New Roman" w:hAnsi="Times New Roman"/>
          <w:sz w:val="20"/>
          <w:szCs w:val="20"/>
        </w:rPr>
        <w:pPrChange w:id="379" w:author="Eniola" w:date="2018-08-08T18:20:00Z">
          <w:pPr>
            <w:spacing w:line="360" w:lineRule="auto"/>
            <w:jc w:val="both"/>
          </w:pPr>
        </w:pPrChange>
      </w:pPr>
      <w:r w:rsidRPr="00A85BD5">
        <w:rPr>
          <w:rFonts w:ascii="Times New Roman" w:hAnsi="Times New Roman"/>
          <w:sz w:val="20"/>
          <w:szCs w:val="20"/>
        </w:rPr>
        <w:t xml:space="preserve">The byzantine fault tolerance is a </w:t>
      </w:r>
      <w:r w:rsidR="001D177A" w:rsidRPr="00A85BD5">
        <w:rPr>
          <w:rFonts w:ascii="Times New Roman" w:hAnsi="Times New Roman"/>
          <w:sz w:val="20"/>
          <w:szCs w:val="20"/>
        </w:rPr>
        <w:t xml:space="preserve">very interesting concept that we introduced into the blockchain-based electoral system. </w:t>
      </w:r>
      <w:r w:rsidR="00BA7F12" w:rsidRPr="00A85BD5">
        <w:rPr>
          <w:rFonts w:ascii="Times New Roman" w:hAnsi="Times New Roman"/>
          <w:sz w:val="20"/>
          <w:szCs w:val="20"/>
        </w:rPr>
        <w:t>It is not used</w:t>
      </w:r>
      <w:r w:rsidR="00DB59B4" w:rsidRPr="00A85BD5">
        <w:rPr>
          <w:rFonts w:ascii="Times New Roman" w:hAnsi="Times New Roman"/>
          <w:sz w:val="20"/>
          <w:szCs w:val="20"/>
        </w:rPr>
        <w:t xml:space="preserve"> only for blockchain but for any type of decentralize system.</w:t>
      </w:r>
      <w:r w:rsidR="005F3DE5" w:rsidRPr="00A85BD5">
        <w:rPr>
          <w:rFonts w:ascii="Times New Roman" w:hAnsi="Times New Roman"/>
          <w:sz w:val="20"/>
          <w:szCs w:val="20"/>
        </w:rPr>
        <w:t xml:space="preserve"> </w:t>
      </w:r>
      <w:r w:rsidR="00F637D8" w:rsidRPr="00A85BD5">
        <w:rPr>
          <w:rFonts w:ascii="Times New Roman" w:hAnsi="Times New Roman"/>
          <w:sz w:val="20"/>
          <w:szCs w:val="20"/>
        </w:rPr>
        <w:t xml:space="preserve">The byzantine fault tolerance brought about an algorithm </w:t>
      </w:r>
      <w:r w:rsidR="004D4241" w:rsidRPr="00A85BD5">
        <w:rPr>
          <w:rFonts w:ascii="Times New Roman" w:hAnsi="Times New Roman"/>
          <w:sz w:val="20"/>
          <w:szCs w:val="20"/>
        </w:rPr>
        <w:t xml:space="preserve">that everybody must </w:t>
      </w:r>
      <w:r w:rsidR="00D40D1E" w:rsidRPr="00A85BD5">
        <w:rPr>
          <w:rFonts w:ascii="Times New Roman" w:hAnsi="Times New Roman"/>
          <w:sz w:val="20"/>
          <w:szCs w:val="20"/>
        </w:rPr>
        <w:t>agree</w:t>
      </w:r>
      <w:r w:rsidR="004D4241" w:rsidRPr="00A85BD5">
        <w:rPr>
          <w:rFonts w:ascii="Times New Roman" w:hAnsi="Times New Roman"/>
          <w:sz w:val="20"/>
          <w:szCs w:val="20"/>
        </w:rPr>
        <w:t xml:space="preserve"> to advance in order for this to work.</w:t>
      </w:r>
      <w:r w:rsidR="00D40D1E" w:rsidRPr="00A85BD5">
        <w:rPr>
          <w:rFonts w:ascii="Times New Roman" w:hAnsi="Times New Roman"/>
          <w:sz w:val="20"/>
          <w:szCs w:val="20"/>
        </w:rPr>
        <w:t xml:space="preserve"> This Algorithm is a complex problem</w:t>
      </w:r>
      <w:r w:rsidR="00E77149" w:rsidRPr="00A85BD5">
        <w:rPr>
          <w:rFonts w:ascii="Times New Roman" w:hAnsi="Times New Roman"/>
          <w:sz w:val="20"/>
          <w:szCs w:val="20"/>
        </w:rPr>
        <w:t xml:space="preserve"> which requires an in-depth mathematical proof towards</w:t>
      </w:r>
      <w:r w:rsidR="00243201" w:rsidRPr="00A85BD5">
        <w:rPr>
          <w:rFonts w:ascii="Times New Roman" w:hAnsi="Times New Roman"/>
          <w:sz w:val="20"/>
          <w:szCs w:val="20"/>
        </w:rPr>
        <w:t xml:space="preserve"> which</w:t>
      </w:r>
      <w:r w:rsidR="0099688F" w:rsidRPr="00A85BD5">
        <w:rPr>
          <w:rFonts w:ascii="Times New Roman" w:hAnsi="Times New Roman"/>
          <w:sz w:val="20"/>
          <w:szCs w:val="20"/>
        </w:rPr>
        <w:t xml:space="preserve"> includes, looking into the messages</w:t>
      </w:r>
      <w:r w:rsidR="00E80DA3" w:rsidRPr="00A85BD5">
        <w:rPr>
          <w:rFonts w:ascii="Times New Roman" w:hAnsi="Times New Roman"/>
          <w:sz w:val="20"/>
          <w:szCs w:val="20"/>
        </w:rPr>
        <w:t xml:space="preserve"> the majority gets and based </w:t>
      </w:r>
      <w:r w:rsidR="004464C3" w:rsidRPr="00A85BD5">
        <w:rPr>
          <w:rFonts w:ascii="Times New Roman" w:hAnsi="Times New Roman"/>
          <w:sz w:val="20"/>
          <w:szCs w:val="20"/>
        </w:rPr>
        <w:t>their</w:t>
      </w:r>
      <w:r w:rsidR="00E80DA3" w:rsidRPr="00A85BD5">
        <w:rPr>
          <w:rFonts w:ascii="Times New Roman" w:hAnsi="Times New Roman"/>
          <w:sz w:val="20"/>
          <w:szCs w:val="20"/>
        </w:rPr>
        <w:t xml:space="preserve"> decision on that.</w:t>
      </w:r>
    </w:p>
    <w:p w14:paraId="52D76DAA" w14:textId="77777777" w:rsidR="003B78D6" w:rsidRPr="00A85BD5" w:rsidRDefault="003B78D6">
      <w:pPr>
        <w:spacing w:line="360" w:lineRule="auto"/>
        <w:ind w:left="720"/>
        <w:jc w:val="both"/>
        <w:rPr>
          <w:rFonts w:ascii="Times New Roman" w:hAnsi="Times New Roman"/>
          <w:sz w:val="20"/>
          <w:szCs w:val="20"/>
        </w:rPr>
        <w:pPrChange w:id="380" w:author="Eniola" w:date="2018-08-08T18:20:00Z">
          <w:pPr>
            <w:spacing w:line="360" w:lineRule="auto"/>
            <w:jc w:val="both"/>
          </w:pPr>
        </w:pPrChange>
      </w:pPr>
      <w:r w:rsidRPr="00A85BD5">
        <w:rPr>
          <w:rFonts w:ascii="Times New Roman" w:hAnsi="Times New Roman"/>
          <w:sz w:val="20"/>
          <w:szCs w:val="20"/>
        </w:rPr>
        <w:t xml:space="preserve">In this case, we are going to relate </w:t>
      </w:r>
      <w:r w:rsidR="00C83990" w:rsidRPr="00A85BD5">
        <w:rPr>
          <w:rFonts w:ascii="Times New Roman" w:hAnsi="Times New Roman"/>
          <w:sz w:val="20"/>
          <w:szCs w:val="20"/>
        </w:rPr>
        <w:t>what the INEC specifics</w:t>
      </w:r>
      <w:r w:rsidR="00D73F0B" w:rsidRPr="00A85BD5">
        <w:rPr>
          <w:rFonts w:ascii="Times New Roman" w:hAnsi="Times New Roman"/>
          <w:sz w:val="20"/>
          <w:szCs w:val="20"/>
        </w:rPr>
        <w:t xml:space="preserve"> with the Byzantine general problem giving</w:t>
      </w:r>
      <w:r w:rsidR="0002114F" w:rsidRPr="00A85BD5">
        <w:rPr>
          <w:rFonts w:ascii="Times New Roman" w:hAnsi="Times New Roman"/>
          <w:sz w:val="20"/>
          <w:szCs w:val="20"/>
        </w:rPr>
        <w:t xml:space="preserve"> the parties to come into a consensus.</w:t>
      </w:r>
      <w:r w:rsidR="00357EA5" w:rsidRPr="00A85BD5">
        <w:rPr>
          <w:rFonts w:ascii="Times New Roman" w:hAnsi="Times New Roman"/>
          <w:sz w:val="20"/>
          <w:szCs w:val="20"/>
        </w:rPr>
        <w:t xml:space="preserve"> Having </w:t>
      </w:r>
      <w:r w:rsidR="00954DAC" w:rsidRPr="00A85BD5">
        <w:rPr>
          <w:rFonts w:ascii="Times New Roman" w:hAnsi="Times New Roman"/>
          <w:sz w:val="20"/>
          <w:szCs w:val="20"/>
        </w:rPr>
        <w:t xml:space="preserve">the INEC to give these specifics </w:t>
      </w:r>
      <w:r w:rsidR="00585E8C" w:rsidRPr="00A85BD5">
        <w:rPr>
          <w:rFonts w:ascii="Times New Roman" w:hAnsi="Times New Roman"/>
          <w:sz w:val="20"/>
          <w:szCs w:val="20"/>
        </w:rPr>
        <w:t>for voting to all parties, the voters votes for their respective party choices and vice-versa.</w:t>
      </w:r>
    </w:p>
    <w:p w14:paraId="2D96E4F5" w14:textId="77777777" w:rsidR="004D63F7" w:rsidRPr="00A85BD5" w:rsidRDefault="003A1D3E">
      <w:pPr>
        <w:spacing w:line="360" w:lineRule="auto"/>
        <w:ind w:left="720"/>
        <w:jc w:val="both"/>
        <w:rPr>
          <w:rFonts w:ascii="Times New Roman" w:hAnsi="Times New Roman"/>
          <w:sz w:val="20"/>
          <w:szCs w:val="20"/>
        </w:rPr>
        <w:pPrChange w:id="381" w:author="Eniola" w:date="2018-08-08T18:20:00Z">
          <w:pPr>
            <w:spacing w:line="360" w:lineRule="auto"/>
            <w:jc w:val="both"/>
          </w:pPr>
        </w:pPrChange>
      </w:pPr>
      <w:r w:rsidRPr="00A85BD5">
        <w:rPr>
          <w:rFonts w:ascii="Times New Roman" w:hAnsi="Times New Roman"/>
          <w:sz w:val="20"/>
          <w:szCs w:val="20"/>
        </w:rPr>
        <w:t>By employing the Byzantine Fault Tolerance to our blockchain-based electoral system</w:t>
      </w:r>
      <w:r w:rsidR="00EC1C40" w:rsidRPr="00A85BD5">
        <w:rPr>
          <w:rFonts w:ascii="Times New Roman" w:hAnsi="Times New Roman"/>
          <w:sz w:val="20"/>
          <w:szCs w:val="20"/>
        </w:rPr>
        <w:t xml:space="preserve"> and for this Algorithm to</w:t>
      </w:r>
      <w:r w:rsidR="00B01B77" w:rsidRPr="00A85BD5">
        <w:rPr>
          <w:rFonts w:ascii="Times New Roman" w:hAnsi="Times New Roman"/>
          <w:sz w:val="20"/>
          <w:szCs w:val="20"/>
        </w:rPr>
        <w:t xml:space="preserve"> work we must have </w:t>
      </w:r>
      <w:r w:rsidR="004935E1" w:rsidRPr="00A85BD5">
        <w:rPr>
          <w:rFonts w:ascii="Times New Roman" w:hAnsi="Times New Roman"/>
          <w:sz w:val="20"/>
          <w:szCs w:val="20"/>
        </w:rPr>
        <w:t xml:space="preserve">not more than 33% election manipulator/attackers, meaning </w:t>
      </w:r>
      <w:r w:rsidR="00221B38" w:rsidRPr="00A85BD5">
        <w:rPr>
          <w:rFonts w:ascii="Times New Roman" w:hAnsi="Times New Roman"/>
          <w:sz w:val="20"/>
          <w:szCs w:val="20"/>
        </w:rPr>
        <w:t xml:space="preserve">more than one-third cannot </w:t>
      </w:r>
      <w:r w:rsidR="00772F03" w:rsidRPr="00A85BD5">
        <w:rPr>
          <w:rFonts w:ascii="Times New Roman" w:hAnsi="Times New Roman"/>
          <w:sz w:val="20"/>
          <w:szCs w:val="20"/>
        </w:rPr>
        <w:t>manipulate the election system.</w:t>
      </w:r>
      <w:r w:rsidR="00F47696" w:rsidRPr="00A85BD5">
        <w:rPr>
          <w:rFonts w:ascii="Times New Roman" w:hAnsi="Times New Roman"/>
          <w:sz w:val="20"/>
          <w:szCs w:val="20"/>
        </w:rPr>
        <w:t xml:space="preserve"> There is that, for the blockchain-based electoral system, we might have somebody trying to attack </w:t>
      </w:r>
      <w:r w:rsidR="00136A91" w:rsidRPr="00A85BD5">
        <w:rPr>
          <w:rFonts w:ascii="Times New Roman" w:hAnsi="Times New Roman"/>
          <w:sz w:val="20"/>
          <w:szCs w:val="20"/>
        </w:rPr>
        <w:t xml:space="preserve">the system and we need to come up with a consensus protocol like </w:t>
      </w:r>
      <w:r w:rsidR="0076583B" w:rsidRPr="00A85BD5">
        <w:rPr>
          <w:rFonts w:ascii="Times New Roman" w:hAnsi="Times New Roman"/>
          <w:sz w:val="20"/>
          <w:szCs w:val="20"/>
        </w:rPr>
        <w:t>an algorithm which will allow us to protect</w:t>
      </w:r>
      <w:r w:rsidR="00C435C7" w:rsidRPr="00A85BD5">
        <w:rPr>
          <w:rFonts w:ascii="Times New Roman" w:hAnsi="Times New Roman"/>
          <w:sz w:val="20"/>
          <w:szCs w:val="20"/>
        </w:rPr>
        <w:t xml:space="preserve"> the system from fraud, rigging, election manipulators or</w:t>
      </w:r>
      <w:r w:rsidR="004E62EA" w:rsidRPr="00A85BD5">
        <w:rPr>
          <w:rFonts w:ascii="Times New Roman" w:hAnsi="Times New Roman"/>
          <w:sz w:val="20"/>
          <w:szCs w:val="20"/>
        </w:rPr>
        <w:t xml:space="preserve"> from people trying to affect it.</w:t>
      </w:r>
      <w:r w:rsidR="00AF552E" w:rsidRPr="00A85BD5">
        <w:rPr>
          <w:rFonts w:ascii="Times New Roman" w:hAnsi="Times New Roman"/>
          <w:sz w:val="20"/>
          <w:szCs w:val="20"/>
        </w:rPr>
        <w:t xml:space="preserve"> We want to make sure the system is tolerant</w:t>
      </w:r>
      <w:r w:rsidR="00D736CA" w:rsidRPr="00A85BD5">
        <w:rPr>
          <w:rFonts w:ascii="Times New Roman" w:hAnsi="Times New Roman"/>
          <w:sz w:val="20"/>
          <w:szCs w:val="20"/>
        </w:rPr>
        <w:t xml:space="preserve"> as much as possible</w:t>
      </w:r>
      <w:r w:rsidR="00EB7C7C" w:rsidRPr="00A85BD5">
        <w:rPr>
          <w:rFonts w:ascii="Times New Roman" w:hAnsi="Times New Roman"/>
          <w:sz w:val="20"/>
          <w:szCs w:val="20"/>
        </w:rPr>
        <w:t xml:space="preserve">, to make sure is not just </w:t>
      </w:r>
      <w:r w:rsidR="00E36389" w:rsidRPr="00A85BD5">
        <w:rPr>
          <w:rFonts w:ascii="Times New Roman" w:hAnsi="Times New Roman"/>
          <w:sz w:val="20"/>
          <w:szCs w:val="20"/>
        </w:rPr>
        <w:t xml:space="preserve">tolerant to one </w:t>
      </w:r>
      <w:r w:rsidR="000811D3" w:rsidRPr="00A85BD5">
        <w:rPr>
          <w:rFonts w:ascii="Times New Roman" w:hAnsi="Times New Roman"/>
          <w:sz w:val="20"/>
          <w:szCs w:val="20"/>
        </w:rPr>
        <w:t>attacker but</w:t>
      </w:r>
      <w:r w:rsidR="00E36389" w:rsidRPr="00A85BD5">
        <w:rPr>
          <w:rFonts w:ascii="Times New Roman" w:hAnsi="Times New Roman"/>
          <w:sz w:val="20"/>
          <w:szCs w:val="20"/>
        </w:rPr>
        <w:t xml:space="preserve"> to be tolerant </w:t>
      </w:r>
      <w:r w:rsidR="004D1B46" w:rsidRPr="00A85BD5">
        <w:rPr>
          <w:rFonts w:ascii="Times New Roman" w:hAnsi="Times New Roman"/>
          <w:sz w:val="20"/>
          <w:szCs w:val="20"/>
        </w:rPr>
        <w:t>to many that may want to attack the electoral system</w:t>
      </w:r>
      <w:r w:rsidR="000811D3" w:rsidRPr="00A85BD5">
        <w:rPr>
          <w:rFonts w:ascii="Times New Roman" w:hAnsi="Times New Roman"/>
          <w:sz w:val="20"/>
          <w:szCs w:val="20"/>
        </w:rPr>
        <w:t>.</w:t>
      </w:r>
    </w:p>
    <w:p w14:paraId="10DA4873" w14:textId="77777777" w:rsidR="004D63F7" w:rsidRPr="00A85BD5" w:rsidRDefault="004D63F7" w:rsidP="00A85BD5">
      <w:pPr>
        <w:pStyle w:val="ListParagraph"/>
        <w:numPr>
          <w:ilvl w:val="0"/>
          <w:numId w:val="13"/>
        </w:numPr>
        <w:spacing w:line="360" w:lineRule="auto"/>
        <w:jc w:val="both"/>
        <w:rPr>
          <w:rFonts w:ascii="Times New Roman" w:hAnsi="Times New Roman"/>
          <w:b/>
          <w:sz w:val="20"/>
          <w:szCs w:val="20"/>
        </w:rPr>
      </w:pPr>
      <w:r w:rsidRPr="00A85BD5">
        <w:rPr>
          <w:rFonts w:ascii="Times New Roman" w:hAnsi="Times New Roman"/>
          <w:b/>
          <w:sz w:val="20"/>
          <w:szCs w:val="20"/>
        </w:rPr>
        <w:t>The Consensus Protocol: The Defense Against Attackers</w:t>
      </w:r>
    </w:p>
    <w:p w14:paraId="211A1528" w14:textId="77777777" w:rsidR="00FB1B43" w:rsidRPr="00A85BD5" w:rsidRDefault="00336C93">
      <w:pPr>
        <w:spacing w:line="360" w:lineRule="auto"/>
        <w:ind w:left="720"/>
        <w:jc w:val="both"/>
        <w:rPr>
          <w:rFonts w:ascii="Times New Roman" w:hAnsi="Times New Roman"/>
          <w:sz w:val="20"/>
          <w:szCs w:val="20"/>
        </w:rPr>
        <w:pPrChange w:id="382" w:author="Eniola" w:date="2018-08-08T18:20:00Z">
          <w:pPr>
            <w:spacing w:line="360" w:lineRule="auto"/>
            <w:jc w:val="both"/>
          </w:pPr>
        </w:pPrChange>
      </w:pPr>
      <w:r w:rsidRPr="00A85BD5">
        <w:rPr>
          <w:rFonts w:ascii="Times New Roman" w:hAnsi="Times New Roman"/>
          <w:sz w:val="20"/>
          <w:szCs w:val="20"/>
        </w:rPr>
        <w:t xml:space="preserve">We aimed to solve two main challenges using the Consensus Protocol for the </w:t>
      </w:r>
      <w:r w:rsidR="00C67729" w:rsidRPr="00A85BD5">
        <w:rPr>
          <w:rFonts w:ascii="Times New Roman" w:hAnsi="Times New Roman"/>
          <w:sz w:val="20"/>
          <w:szCs w:val="20"/>
        </w:rPr>
        <w:t>blockchain-based electoral system.</w:t>
      </w:r>
    </w:p>
    <w:p w14:paraId="00AA6DE9" w14:textId="77777777" w:rsidR="00AC3D9B" w:rsidRPr="00A85BD5" w:rsidRDefault="00AC3D9B" w:rsidP="00A85BD5">
      <w:pPr>
        <w:pStyle w:val="ListParagraph"/>
        <w:numPr>
          <w:ilvl w:val="0"/>
          <w:numId w:val="14"/>
        </w:numPr>
        <w:spacing w:line="360" w:lineRule="auto"/>
        <w:jc w:val="both"/>
        <w:rPr>
          <w:rFonts w:ascii="Times New Roman" w:hAnsi="Times New Roman"/>
          <w:sz w:val="20"/>
          <w:szCs w:val="20"/>
        </w:rPr>
      </w:pPr>
      <w:r w:rsidRPr="00A85BD5">
        <w:rPr>
          <w:rFonts w:ascii="Times New Roman" w:hAnsi="Times New Roman"/>
          <w:sz w:val="20"/>
          <w:szCs w:val="20"/>
        </w:rPr>
        <w:t>The challenge to protect the network from</w:t>
      </w:r>
      <w:r w:rsidR="00D33835" w:rsidRPr="00A85BD5">
        <w:rPr>
          <w:rFonts w:ascii="Times New Roman" w:hAnsi="Times New Roman"/>
          <w:sz w:val="20"/>
          <w:szCs w:val="20"/>
        </w:rPr>
        <w:t xml:space="preserve"> the attackers.</w:t>
      </w:r>
    </w:p>
    <w:p w14:paraId="254736F9" w14:textId="77777777" w:rsidR="00D33835" w:rsidRPr="00A85BD5" w:rsidRDefault="00D33835" w:rsidP="00A85BD5">
      <w:pPr>
        <w:pStyle w:val="ListParagraph"/>
        <w:numPr>
          <w:ilvl w:val="0"/>
          <w:numId w:val="14"/>
        </w:numPr>
        <w:spacing w:line="360" w:lineRule="auto"/>
        <w:jc w:val="both"/>
        <w:rPr>
          <w:rFonts w:ascii="Times New Roman" w:hAnsi="Times New Roman"/>
          <w:sz w:val="20"/>
          <w:szCs w:val="20"/>
        </w:rPr>
      </w:pPr>
      <w:r w:rsidRPr="00A85BD5">
        <w:rPr>
          <w:rFonts w:ascii="Times New Roman" w:hAnsi="Times New Roman"/>
          <w:sz w:val="20"/>
          <w:szCs w:val="20"/>
        </w:rPr>
        <w:t>The challenge of competing chains.</w:t>
      </w:r>
    </w:p>
    <w:p w14:paraId="3814B232" w14:textId="77777777" w:rsidR="00CB1D11" w:rsidRPr="00A85BD5" w:rsidRDefault="00CB1D11">
      <w:pPr>
        <w:spacing w:line="360" w:lineRule="auto"/>
        <w:ind w:left="720"/>
        <w:jc w:val="both"/>
        <w:rPr>
          <w:rFonts w:ascii="Times New Roman" w:hAnsi="Times New Roman"/>
          <w:sz w:val="20"/>
          <w:szCs w:val="20"/>
        </w:rPr>
        <w:pPrChange w:id="383" w:author="Eniola" w:date="2018-08-08T18:20:00Z">
          <w:pPr>
            <w:spacing w:line="360" w:lineRule="auto"/>
            <w:jc w:val="both"/>
          </w:pPr>
        </w:pPrChange>
      </w:pPr>
      <w:r w:rsidRPr="00A85BD5">
        <w:rPr>
          <w:rFonts w:ascii="Times New Roman" w:hAnsi="Times New Roman"/>
          <w:sz w:val="20"/>
          <w:szCs w:val="20"/>
        </w:rPr>
        <w:t>In a large blockchain</w:t>
      </w:r>
      <w:r w:rsidR="00422ED9" w:rsidRPr="00A85BD5">
        <w:rPr>
          <w:rFonts w:ascii="Times New Roman" w:hAnsi="Times New Roman"/>
          <w:sz w:val="20"/>
          <w:szCs w:val="20"/>
        </w:rPr>
        <w:t xml:space="preserve"> systems because it is distributed </w:t>
      </w:r>
      <w:r w:rsidR="001D0D3D" w:rsidRPr="00A85BD5">
        <w:rPr>
          <w:rFonts w:ascii="Times New Roman" w:hAnsi="Times New Roman"/>
          <w:sz w:val="20"/>
          <w:szCs w:val="20"/>
        </w:rPr>
        <w:t xml:space="preserve">across the world and there could be a lag especially to a node that are far away from each other. For </w:t>
      </w:r>
      <w:r w:rsidR="00DF27AA" w:rsidRPr="00A85BD5">
        <w:rPr>
          <w:rFonts w:ascii="Times New Roman" w:hAnsi="Times New Roman"/>
          <w:sz w:val="20"/>
          <w:szCs w:val="20"/>
        </w:rPr>
        <w:t xml:space="preserve">our blockchain-based </w:t>
      </w:r>
      <w:r w:rsidR="00DF0983" w:rsidRPr="00A85BD5">
        <w:rPr>
          <w:rFonts w:ascii="Times New Roman" w:hAnsi="Times New Roman"/>
          <w:sz w:val="20"/>
          <w:szCs w:val="20"/>
        </w:rPr>
        <w:t xml:space="preserve">electoral systems, it needs </w:t>
      </w:r>
      <w:r w:rsidR="00E566FA" w:rsidRPr="00A85BD5">
        <w:rPr>
          <w:rFonts w:ascii="Times New Roman" w:hAnsi="Times New Roman"/>
          <w:sz w:val="20"/>
          <w:szCs w:val="20"/>
        </w:rPr>
        <w:t xml:space="preserve">to be consensus in </w:t>
      </w:r>
      <w:r w:rsidR="00E566FA" w:rsidRPr="00A85BD5">
        <w:rPr>
          <w:rFonts w:ascii="Times New Roman" w:hAnsi="Times New Roman"/>
          <w:sz w:val="20"/>
          <w:szCs w:val="20"/>
        </w:rPr>
        <w:lastRenderedPageBreak/>
        <w:t>order</w:t>
      </w:r>
      <w:r w:rsidR="003A3E19" w:rsidRPr="00A85BD5">
        <w:rPr>
          <w:rFonts w:ascii="Times New Roman" w:hAnsi="Times New Roman"/>
          <w:sz w:val="20"/>
          <w:szCs w:val="20"/>
        </w:rPr>
        <w:t xml:space="preserve"> to keep growing </w:t>
      </w:r>
      <w:r w:rsidR="00790714" w:rsidRPr="00A85BD5">
        <w:rPr>
          <w:rFonts w:ascii="Times New Roman" w:hAnsi="Times New Roman"/>
          <w:sz w:val="20"/>
          <w:szCs w:val="20"/>
        </w:rPr>
        <w:t xml:space="preserve">as the voters place their </w:t>
      </w:r>
      <w:r w:rsidR="00536D42" w:rsidRPr="00A85BD5">
        <w:rPr>
          <w:rFonts w:ascii="Times New Roman" w:hAnsi="Times New Roman"/>
          <w:sz w:val="20"/>
          <w:szCs w:val="20"/>
        </w:rPr>
        <w:t xml:space="preserve">votes. If </w:t>
      </w:r>
      <w:r w:rsidR="00075273" w:rsidRPr="00A85BD5">
        <w:rPr>
          <w:rFonts w:ascii="Times New Roman" w:hAnsi="Times New Roman"/>
          <w:sz w:val="20"/>
          <w:szCs w:val="20"/>
        </w:rPr>
        <w:t>the consensus protocol</w:t>
      </w:r>
      <w:r w:rsidR="001020E4" w:rsidRPr="00A85BD5">
        <w:rPr>
          <w:rFonts w:ascii="Times New Roman" w:hAnsi="Times New Roman"/>
          <w:sz w:val="20"/>
          <w:szCs w:val="20"/>
        </w:rPr>
        <w:t xml:space="preserve"> is not in place, what happens </w:t>
      </w:r>
      <w:r w:rsidR="000D2639" w:rsidRPr="00A85BD5">
        <w:rPr>
          <w:rFonts w:ascii="Times New Roman" w:hAnsi="Times New Roman"/>
          <w:sz w:val="20"/>
          <w:szCs w:val="20"/>
        </w:rPr>
        <w:t xml:space="preserve">is we will have a conflicting </w:t>
      </w:r>
      <w:r w:rsidR="00125D32" w:rsidRPr="00A85BD5">
        <w:rPr>
          <w:rFonts w:ascii="Times New Roman" w:hAnsi="Times New Roman"/>
          <w:sz w:val="20"/>
          <w:szCs w:val="20"/>
        </w:rPr>
        <w:t>chain</w:t>
      </w:r>
      <w:r w:rsidR="000D2639" w:rsidRPr="00A85BD5">
        <w:rPr>
          <w:rFonts w:ascii="Times New Roman" w:hAnsi="Times New Roman"/>
          <w:sz w:val="20"/>
          <w:szCs w:val="20"/>
        </w:rPr>
        <w:t xml:space="preserve"> thereby</w:t>
      </w:r>
      <w:r w:rsidR="006340B6" w:rsidRPr="00A85BD5">
        <w:rPr>
          <w:rFonts w:ascii="Times New Roman" w:hAnsi="Times New Roman"/>
          <w:sz w:val="20"/>
          <w:szCs w:val="20"/>
        </w:rPr>
        <w:t xml:space="preserve"> resulting </w:t>
      </w:r>
      <w:r w:rsidR="002E7F72" w:rsidRPr="00A85BD5">
        <w:rPr>
          <w:rFonts w:ascii="Times New Roman" w:hAnsi="Times New Roman"/>
          <w:sz w:val="20"/>
          <w:szCs w:val="20"/>
        </w:rPr>
        <w:t xml:space="preserve">to splitting </w:t>
      </w:r>
      <w:r w:rsidR="00125D32" w:rsidRPr="00A85BD5">
        <w:rPr>
          <w:rFonts w:ascii="Times New Roman" w:hAnsi="Times New Roman"/>
          <w:sz w:val="20"/>
          <w:szCs w:val="20"/>
        </w:rPr>
        <w:t>of the blockchain till we have no more blockchain.</w:t>
      </w:r>
    </w:p>
    <w:p w14:paraId="0D04EEF0" w14:textId="77777777" w:rsidR="00125D32" w:rsidRPr="00A85BD5" w:rsidRDefault="00125D32">
      <w:pPr>
        <w:spacing w:line="360" w:lineRule="auto"/>
        <w:ind w:left="720"/>
        <w:jc w:val="both"/>
        <w:rPr>
          <w:rFonts w:ascii="Times New Roman" w:hAnsi="Times New Roman"/>
          <w:sz w:val="20"/>
          <w:szCs w:val="20"/>
        </w:rPr>
        <w:pPrChange w:id="384" w:author="Eniola" w:date="2018-08-08T18:20:00Z">
          <w:pPr>
            <w:spacing w:line="360" w:lineRule="auto"/>
            <w:jc w:val="both"/>
          </w:pPr>
        </w:pPrChange>
      </w:pPr>
      <w:r w:rsidRPr="00A85BD5">
        <w:rPr>
          <w:rFonts w:ascii="Times New Roman" w:hAnsi="Times New Roman"/>
          <w:sz w:val="20"/>
          <w:szCs w:val="20"/>
        </w:rPr>
        <w:t>In terms of the consensus protocol, there are multiple of consensus protocols</w:t>
      </w:r>
      <w:r w:rsidR="00350B3D" w:rsidRPr="00A85BD5">
        <w:rPr>
          <w:rFonts w:ascii="Times New Roman" w:hAnsi="Times New Roman"/>
          <w:sz w:val="20"/>
          <w:szCs w:val="20"/>
        </w:rPr>
        <w:t xml:space="preserve"> as shown in the figure below</w:t>
      </w:r>
      <w:r w:rsidR="00455AC1" w:rsidRPr="00A85BD5">
        <w:rPr>
          <w:rFonts w:ascii="Times New Roman" w:hAnsi="Times New Roman"/>
          <w:sz w:val="20"/>
          <w:szCs w:val="20"/>
        </w:rPr>
        <w:t>. We selected to use the Proof-of-Work (PoW) because that is the original described in the Satoshi Nakamoto</w:t>
      </w:r>
      <w:r w:rsidR="009A5879" w:rsidRPr="00A85BD5">
        <w:rPr>
          <w:rFonts w:ascii="Times New Roman" w:hAnsi="Times New Roman"/>
          <w:sz w:val="20"/>
          <w:szCs w:val="20"/>
        </w:rPr>
        <w:t xml:space="preserve"> paper and also it’s the one that bit coin currently us</w:t>
      </w:r>
      <w:r w:rsidR="00F802D2" w:rsidRPr="00A85BD5">
        <w:rPr>
          <w:rFonts w:ascii="Times New Roman" w:hAnsi="Times New Roman"/>
          <w:sz w:val="20"/>
          <w:szCs w:val="20"/>
        </w:rPr>
        <w:t>es and it is also the one that E</w:t>
      </w:r>
      <w:r w:rsidR="009A5879" w:rsidRPr="00A85BD5">
        <w:rPr>
          <w:rFonts w:ascii="Times New Roman" w:hAnsi="Times New Roman"/>
          <w:sz w:val="20"/>
          <w:szCs w:val="20"/>
        </w:rPr>
        <w:t>thereum still</w:t>
      </w:r>
      <w:r w:rsidR="00F802D2" w:rsidRPr="00A85BD5">
        <w:rPr>
          <w:rFonts w:ascii="Times New Roman" w:hAnsi="Times New Roman"/>
          <w:sz w:val="20"/>
          <w:szCs w:val="20"/>
        </w:rPr>
        <w:t xml:space="preserve"> uses</w:t>
      </w:r>
      <w:r w:rsidR="00326FA8" w:rsidRPr="00A85BD5">
        <w:rPr>
          <w:rFonts w:ascii="Times New Roman" w:hAnsi="Times New Roman"/>
          <w:sz w:val="20"/>
          <w:szCs w:val="20"/>
        </w:rPr>
        <w:t>.</w:t>
      </w:r>
    </w:p>
    <w:p w14:paraId="114F22FD" w14:textId="0D4CD3FA" w:rsidR="00FB1B43" w:rsidRPr="00EF58CB" w:rsidRDefault="00957B06">
      <w:pPr>
        <w:spacing w:line="360" w:lineRule="auto"/>
        <w:ind w:left="720"/>
        <w:jc w:val="both"/>
        <w:rPr>
          <w:rFonts w:ascii="Times New Roman" w:hAnsi="Times New Roman"/>
          <w:b/>
          <w:sz w:val="20"/>
          <w:szCs w:val="20"/>
        </w:rPr>
        <w:pPrChange w:id="385" w:author="Eniola" w:date="2018-08-08T18:20:00Z">
          <w:pPr>
            <w:spacing w:line="360" w:lineRule="auto"/>
            <w:jc w:val="both"/>
          </w:pPr>
        </w:pPrChange>
      </w:pPr>
      <w:r w:rsidRPr="00A85BD5">
        <w:rPr>
          <w:rFonts w:ascii="Times New Roman" w:hAnsi="Times New Roman"/>
          <w:noProof/>
          <w:sz w:val="20"/>
          <w:szCs w:val="20"/>
          <w:rPrChange w:id="386" w:author="Eniola" w:date="2018-08-08T18:20:00Z">
            <w:rPr>
              <w:noProof/>
            </w:rPr>
          </w:rPrChange>
        </w:rPr>
        <mc:AlternateContent>
          <mc:Choice Requires="wpg">
            <w:drawing>
              <wp:anchor distT="0" distB="0" distL="114300" distR="114300" simplePos="0" relativeHeight="251657728" behindDoc="0" locked="0" layoutInCell="1" allowOverlap="1" wp14:anchorId="13B5E04A" wp14:editId="309EB72A">
                <wp:simplePos x="0" y="0"/>
                <wp:positionH relativeFrom="column">
                  <wp:posOffset>809625</wp:posOffset>
                </wp:positionH>
                <wp:positionV relativeFrom="paragraph">
                  <wp:posOffset>44450</wp:posOffset>
                </wp:positionV>
                <wp:extent cx="5029200" cy="2123519"/>
                <wp:effectExtent l="0" t="0" r="19050" b="0"/>
                <wp:wrapNone/>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2123519"/>
                          <a:chOff x="0" y="0"/>
                          <a:chExt cx="6038850" cy="2688491"/>
                        </a:xfrm>
                      </wpg:grpSpPr>
                      <wps:wsp>
                        <wps:cNvPr id="44" name="Rectangle 44"/>
                        <wps:cNvSpPr/>
                        <wps:spPr>
                          <a:xfrm>
                            <a:off x="0" y="0"/>
                            <a:ext cx="6038850" cy="2286000"/>
                          </a:xfrm>
                          <a:prstGeom prst="rect">
                            <a:avLst/>
                          </a:prstGeom>
                          <a:blipFill dpi="0" rotWithShape="1">
                            <a:blip r:embed="rId35">
                              <a:extLst>
                                <a:ext uri="{28A0092B-C50C-407E-A947-70E740481C1C}">
                                  <a14:useLocalDpi xmlns:a14="http://schemas.microsoft.com/office/drawing/2010/main" val="0"/>
                                </a:ext>
                              </a:extLst>
                            </a:blip>
                            <a:srcRect/>
                            <a:stretch>
                              <a:fillRect/>
                            </a:stretch>
                          </a:blipFill>
                          <a:ln w="12700" cap="flat" cmpd="sng" algn="ctr">
                            <a:solidFill>
                              <a:srgbClr val="5B9BD5">
                                <a:shade val="50000"/>
                              </a:srgbClr>
                            </a:solidFill>
                            <a:prstDash val="solid"/>
                            <a:miter lim="800000"/>
                          </a:ln>
                          <a:effectLst/>
                        </wps:spPr>
                        <wps:txbx>
                          <w:txbxContent>
                            <w:p w14:paraId="22F64BEA" w14:textId="77777777" w:rsidR="00B56E59" w:rsidRDefault="00B56E59" w:rsidP="00326FA8"/>
                            <w:p w14:paraId="5DCB2593" w14:textId="77777777" w:rsidR="00B56E59" w:rsidRDefault="00B56E59" w:rsidP="00B56E59">
                              <w:pPr>
                                <w:jc w:val="center"/>
                              </w:pPr>
                            </w:p>
                            <w:p w14:paraId="556D62E0" w14:textId="77777777" w:rsidR="00B56E59" w:rsidRDefault="00B56E59" w:rsidP="00B56E59">
                              <w:pPr>
                                <w:jc w:val="center"/>
                              </w:pPr>
                            </w:p>
                            <w:p w14:paraId="6077097C" w14:textId="77777777" w:rsidR="00B56E59" w:rsidRDefault="00B56E59" w:rsidP="00B56E59">
                              <w:pPr>
                                <w:jc w:val="center"/>
                              </w:pPr>
                            </w:p>
                            <w:p w14:paraId="51B3B948" w14:textId="77777777" w:rsidR="00B56E59" w:rsidRDefault="00B56E59" w:rsidP="00B56E59">
                              <w:pPr>
                                <w:jc w:val="center"/>
                              </w:pPr>
                            </w:p>
                            <w:p w14:paraId="76D7D3D2" w14:textId="77777777" w:rsidR="00B56E59" w:rsidRDefault="00B56E59" w:rsidP="00B56E59">
                              <w:pPr>
                                <w:jc w:val="center"/>
                              </w:pPr>
                            </w:p>
                            <w:p w14:paraId="50E6293B" w14:textId="77777777" w:rsidR="00B56E59" w:rsidRDefault="00B56E59" w:rsidP="00B56E59">
                              <w:pPr>
                                <w:jc w:val="center"/>
                              </w:pPr>
                            </w:p>
                            <w:p w14:paraId="28C8A5B6" w14:textId="77777777" w:rsidR="00B56E59" w:rsidRDefault="00B56E59" w:rsidP="00B56E59">
                              <w:pPr>
                                <w:jc w:val="center"/>
                              </w:pPr>
                            </w:p>
                            <w:p w14:paraId="3489F276" w14:textId="77777777" w:rsidR="00B56E59" w:rsidRDefault="00B56E59" w:rsidP="00B56E59">
                              <w:pPr>
                                <w:jc w:val="center"/>
                              </w:pPr>
                            </w:p>
                            <w:p w14:paraId="2B276D50" w14:textId="77777777" w:rsidR="00B56E59" w:rsidRDefault="00B56E59" w:rsidP="00B56E59">
                              <w:pPr>
                                <w:jc w:val="center"/>
                              </w:pPr>
                            </w:p>
                            <w:p w14:paraId="229964BD" w14:textId="77777777" w:rsidR="00B56E59" w:rsidRDefault="00B56E59" w:rsidP="00B56E59">
                              <w:pPr>
                                <w:jc w:val="center"/>
                              </w:pPr>
                            </w:p>
                            <w:p w14:paraId="71BA75DB" w14:textId="77777777" w:rsidR="00B56E59" w:rsidRDefault="00B56E59" w:rsidP="00B56E59">
                              <w:pPr>
                                <w:jc w:val="center"/>
                              </w:pPr>
                            </w:p>
                            <w:p w14:paraId="1948528A" w14:textId="77777777" w:rsidR="00B56E59" w:rsidRDefault="00B56E59" w:rsidP="00B56E59">
                              <w:pPr>
                                <w:jc w:val="center"/>
                              </w:pPr>
                            </w:p>
                            <w:p w14:paraId="069334E7" w14:textId="77777777" w:rsidR="00B56E59" w:rsidRDefault="00B56E59" w:rsidP="00B56E59">
                              <w:pPr>
                                <w:jc w:val="center"/>
                              </w:pPr>
                            </w:p>
                            <w:p w14:paraId="5861414E" w14:textId="77777777" w:rsidR="00B56E59" w:rsidRDefault="00B56E59" w:rsidP="00B56E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0" y="2351970"/>
                            <a:ext cx="2927927" cy="336521"/>
                          </a:xfrm>
                          <a:prstGeom prst="rect">
                            <a:avLst/>
                          </a:prstGeom>
                          <a:solidFill>
                            <a:sysClr val="window" lastClr="FFFFFF"/>
                          </a:solidFill>
                          <a:ln w="6350">
                            <a:noFill/>
                          </a:ln>
                        </wps:spPr>
                        <wps:txbx>
                          <w:txbxContent>
                            <w:p w14:paraId="4BA9CECA" w14:textId="497648EA" w:rsidR="00B97C93" w:rsidRPr="00E852C8" w:rsidRDefault="00B97C93" w:rsidP="00B97C93">
                              <w:pPr>
                                <w:rPr>
                                  <w:rFonts w:ascii="Times New Roman" w:hAnsi="Times New Roman"/>
                                  <w:sz w:val="20"/>
                                  <w:szCs w:val="20"/>
                                </w:rPr>
                              </w:pPr>
                              <w:r>
                                <w:rPr>
                                  <w:rFonts w:ascii="Times New Roman" w:hAnsi="Times New Roman"/>
                                  <w:sz w:val="20"/>
                                  <w:szCs w:val="20"/>
                                </w:rPr>
                                <w:t xml:space="preserve">Fig. </w:t>
                              </w:r>
                              <w:ins w:id="387" w:author="Eniola" w:date="2018-08-10T10:43:00Z">
                                <w:r w:rsidR="00EA3212">
                                  <w:rPr>
                                    <w:rFonts w:ascii="Times New Roman" w:hAnsi="Times New Roman"/>
                                    <w:sz w:val="20"/>
                                    <w:szCs w:val="20"/>
                                  </w:rPr>
                                  <w:t>13</w:t>
                                </w:r>
                              </w:ins>
                              <w:del w:id="388" w:author="Eniola" w:date="2018-08-10T10:43:00Z">
                                <w:r w:rsidDel="00EA3212">
                                  <w:rPr>
                                    <w:rFonts w:ascii="Times New Roman" w:hAnsi="Times New Roman"/>
                                    <w:sz w:val="20"/>
                                    <w:szCs w:val="20"/>
                                  </w:rPr>
                                  <w:delText>4</w:delText>
                                </w:r>
                              </w:del>
                              <w:r>
                                <w:rPr>
                                  <w:rFonts w:ascii="Times New Roman" w:hAnsi="Times New Roman"/>
                                  <w:sz w:val="20"/>
                                  <w:szCs w:val="20"/>
                                </w:rPr>
                                <w:t>. Types of Consensus Protocols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3B5E04A" id="Group 50" o:spid="_x0000_s1080" style="position:absolute;left:0;text-align:left;margin-left:63.75pt;margin-top:3.5pt;width:396pt;height:167.2pt;z-index:251657728" coordsize="60388,26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">
                <v:rect id="Rectangle 44" o:spid="_x0000_s1081" style="position:absolute;width:60388;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" strokecolor="#41719c" strokeweight="1pt">
                  <v:fill r:id="rId36" o:title="" recolor="t" rotate="t" type="frame"/>
                  <v:textbox>
                    <w:txbxContent>
                      <w:p w14:paraId="22F64BEA" w14:textId="77777777" w:rsidR="00B56E59" w:rsidRDefault="00B56E59" w:rsidP="00326FA8"/>
                      <w:p w14:paraId="5DCB2593" w14:textId="77777777" w:rsidR="00B56E59" w:rsidRDefault="00B56E59" w:rsidP="00B56E59">
                        <w:pPr>
                          <w:jc w:val="center"/>
                        </w:pPr>
                      </w:p>
                      <w:p w14:paraId="556D62E0" w14:textId="77777777" w:rsidR="00B56E59" w:rsidRDefault="00B56E59" w:rsidP="00B56E59">
                        <w:pPr>
                          <w:jc w:val="center"/>
                        </w:pPr>
                      </w:p>
                      <w:p w14:paraId="6077097C" w14:textId="77777777" w:rsidR="00B56E59" w:rsidRDefault="00B56E59" w:rsidP="00B56E59">
                        <w:pPr>
                          <w:jc w:val="center"/>
                        </w:pPr>
                      </w:p>
                      <w:p w14:paraId="51B3B948" w14:textId="77777777" w:rsidR="00B56E59" w:rsidRDefault="00B56E59" w:rsidP="00B56E59">
                        <w:pPr>
                          <w:jc w:val="center"/>
                        </w:pPr>
                      </w:p>
                      <w:p w14:paraId="76D7D3D2" w14:textId="77777777" w:rsidR="00B56E59" w:rsidRDefault="00B56E59" w:rsidP="00B56E59">
                        <w:pPr>
                          <w:jc w:val="center"/>
                        </w:pPr>
                      </w:p>
                      <w:p w14:paraId="50E6293B" w14:textId="77777777" w:rsidR="00B56E59" w:rsidRDefault="00B56E59" w:rsidP="00B56E59">
                        <w:pPr>
                          <w:jc w:val="center"/>
                        </w:pPr>
                      </w:p>
                      <w:p w14:paraId="28C8A5B6" w14:textId="77777777" w:rsidR="00B56E59" w:rsidRDefault="00B56E59" w:rsidP="00B56E59">
                        <w:pPr>
                          <w:jc w:val="center"/>
                        </w:pPr>
                      </w:p>
                      <w:p w14:paraId="3489F276" w14:textId="77777777" w:rsidR="00B56E59" w:rsidRDefault="00B56E59" w:rsidP="00B56E59">
                        <w:pPr>
                          <w:jc w:val="center"/>
                        </w:pPr>
                      </w:p>
                      <w:p w14:paraId="2B276D50" w14:textId="77777777" w:rsidR="00B56E59" w:rsidRDefault="00B56E59" w:rsidP="00B56E59">
                        <w:pPr>
                          <w:jc w:val="center"/>
                        </w:pPr>
                      </w:p>
                      <w:p w14:paraId="229964BD" w14:textId="77777777" w:rsidR="00B56E59" w:rsidRDefault="00B56E59" w:rsidP="00B56E59">
                        <w:pPr>
                          <w:jc w:val="center"/>
                        </w:pPr>
                      </w:p>
                      <w:p w14:paraId="71BA75DB" w14:textId="77777777" w:rsidR="00B56E59" w:rsidRDefault="00B56E59" w:rsidP="00B56E59">
                        <w:pPr>
                          <w:jc w:val="center"/>
                        </w:pPr>
                      </w:p>
                      <w:p w14:paraId="1948528A" w14:textId="77777777" w:rsidR="00B56E59" w:rsidRDefault="00B56E59" w:rsidP="00B56E59">
                        <w:pPr>
                          <w:jc w:val="center"/>
                        </w:pPr>
                      </w:p>
                      <w:p w14:paraId="069334E7" w14:textId="77777777" w:rsidR="00B56E59" w:rsidRDefault="00B56E59" w:rsidP="00B56E59">
                        <w:pPr>
                          <w:jc w:val="center"/>
                        </w:pPr>
                      </w:p>
                      <w:p w14:paraId="5861414E" w14:textId="77777777" w:rsidR="00B56E59" w:rsidRDefault="00B56E59" w:rsidP="00B56E59">
                        <w:pPr>
                          <w:jc w:val="center"/>
                        </w:pPr>
                      </w:p>
                    </w:txbxContent>
                  </v:textbox>
                </v:rect>
                <v:shape id="Text Box 49" o:spid="_x0000_s1082" type="#_x0000_t202" style="position:absolute;top:23519;width:29279;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" fillcolor="window" stroked="f" strokeweight=".5pt">
                  <v:textbox>
                    <w:txbxContent>
                      <w:p w14:paraId="4BA9CECA" w14:textId="497648EA" w:rsidR="00B97C93" w:rsidRPr="00E852C8" w:rsidRDefault="00B97C93" w:rsidP="00B97C93">
                        <w:pPr>
                          <w:rPr>
                            <w:rFonts w:ascii="Times New Roman" w:hAnsi="Times New Roman"/>
                            <w:sz w:val="20"/>
                            <w:szCs w:val="20"/>
                          </w:rPr>
                        </w:pPr>
                        <w:r>
                          <w:rPr>
                            <w:rFonts w:ascii="Times New Roman" w:hAnsi="Times New Roman"/>
                            <w:sz w:val="20"/>
                            <w:szCs w:val="20"/>
                          </w:rPr>
                          <w:t xml:space="preserve">Fig. </w:t>
                        </w:r>
                        <w:ins w:id="393" w:author="Eniola" w:date="2018-08-10T10:43:00Z">
                          <w:r w:rsidR="00EA3212">
                            <w:rPr>
                              <w:rFonts w:ascii="Times New Roman" w:hAnsi="Times New Roman"/>
                              <w:sz w:val="20"/>
                              <w:szCs w:val="20"/>
                            </w:rPr>
                            <w:t>13</w:t>
                          </w:r>
                        </w:ins>
                        <w:del w:id="394" w:author="Eniola" w:date="2018-08-10T10:43:00Z">
                          <w:r w:rsidDel="00EA3212">
                            <w:rPr>
                              <w:rFonts w:ascii="Times New Roman" w:hAnsi="Times New Roman"/>
                              <w:sz w:val="20"/>
                              <w:szCs w:val="20"/>
                            </w:rPr>
                            <w:delText>4</w:delText>
                          </w:r>
                        </w:del>
                        <w:r>
                          <w:rPr>
                            <w:rFonts w:ascii="Times New Roman" w:hAnsi="Times New Roman"/>
                            <w:sz w:val="20"/>
                            <w:szCs w:val="20"/>
                          </w:rPr>
                          <w:t>. Types of Consensus Protocols</w:t>
                        </w:r>
                      </w:p>
                    </w:txbxContent>
                  </v:textbox>
                </v:shape>
              </v:group>
            </w:pict>
          </mc:Fallback>
        </mc:AlternateContent>
      </w:r>
    </w:p>
    <w:p w14:paraId="23FE076C" w14:textId="77777777" w:rsidR="00FB1B43" w:rsidRPr="00DE0822" w:rsidRDefault="00FB1B43">
      <w:pPr>
        <w:spacing w:line="360" w:lineRule="auto"/>
        <w:ind w:left="720"/>
        <w:jc w:val="both"/>
        <w:rPr>
          <w:rFonts w:ascii="Times New Roman" w:hAnsi="Times New Roman"/>
          <w:b/>
          <w:sz w:val="20"/>
          <w:szCs w:val="20"/>
        </w:rPr>
        <w:pPrChange w:id="389" w:author="Eniola" w:date="2018-08-08T18:20:00Z">
          <w:pPr>
            <w:spacing w:line="360" w:lineRule="auto"/>
            <w:jc w:val="both"/>
          </w:pPr>
        </w:pPrChange>
      </w:pPr>
    </w:p>
    <w:p w14:paraId="636F86F6" w14:textId="77777777" w:rsidR="001D3A42" w:rsidRPr="00A85BD5" w:rsidRDefault="001D3A42">
      <w:pPr>
        <w:spacing w:line="360" w:lineRule="auto"/>
        <w:ind w:left="720"/>
        <w:jc w:val="both"/>
        <w:rPr>
          <w:rFonts w:ascii="Times New Roman" w:hAnsi="Times New Roman"/>
          <w:sz w:val="20"/>
          <w:szCs w:val="20"/>
        </w:rPr>
        <w:pPrChange w:id="390" w:author="Eniola" w:date="2018-08-08T18:20:00Z">
          <w:pPr>
            <w:spacing w:line="360" w:lineRule="auto"/>
            <w:jc w:val="both"/>
          </w:pPr>
        </w:pPrChange>
      </w:pPr>
    </w:p>
    <w:p w14:paraId="48996535" w14:textId="77777777" w:rsidR="001D3A42" w:rsidRPr="00A85BD5" w:rsidRDefault="001D3A42">
      <w:pPr>
        <w:spacing w:line="360" w:lineRule="auto"/>
        <w:ind w:left="720"/>
        <w:jc w:val="both"/>
        <w:rPr>
          <w:rFonts w:ascii="Times New Roman" w:hAnsi="Times New Roman"/>
          <w:sz w:val="20"/>
          <w:szCs w:val="20"/>
        </w:rPr>
        <w:pPrChange w:id="391" w:author="Eniola" w:date="2018-08-08T18:20:00Z">
          <w:pPr>
            <w:spacing w:line="360" w:lineRule="auto"/>
            <w:jc w:val="both"/>
          </w:pPr>
        </w:pPrChange>
      </w:pPr>
    </w:p>
    <w:p w14:paraId="3FCC73ED" w14:textId="77777777" w:rsidR="00B56E59" w:rsidRPr="00A85BD5" w:rsidRDefault="00B56E59">
      <w:pPr>
        <w:spacing w:line="360" w:lineRule="auto"/>
        <w:ind w:left="720"/>
        <w:jc w:val="both"/>
        <w:rPr>
          <w:rFonts w:ascii="Times New Roman" w:hAnsi="Times New Roman"/>
          <w:sz w:val="20"/>
          <w:szCs w:val="20"/>
        </w:rPr>
        <w:pPrChange w:id="392" w:author="Eniola" w:date="2018-08-08T18:20:00Z">
          <w:pPr>
            <w:spacing w:line="360" w:lineRule="auto"/>
            <w:jc w:val="both"/>
          </w:pPr>
        </w:pPrChange>
      </w:pPr>
    </w:p>
    <w:p w14:paraId="2188247D" w14:textId="77777777" w:rsidR="00B56E59" w:rsidRPr="00A85BD5" w:rsidRDefault="00B56E59">
      <w:pPr>
        <w:spacing w:line="360" w:lineRule="auto"/>
        <w:ind w:left="720"/>
        <w:jc w:val="both"/>
        <w:rPr>
          <w:rFonts w:ascii="Times New Roman" w:hAnsi="Times New Roman"/>
          <w:sz w:val="20"/>
          <w:szCs w:val="20"/>
        </w:rPr>
        <w:pPrChange w:id="393" w:author="Eniola" w:date="2018-08-08T18:20:00Z">
          <w:pPr>
            <w:spacing w:line="360" w:lineRule="auto"/>
            <w:jc w:val="both"/>
          </w:pPr>
        </w:pPrChange>
      </w:pPr>
    </w:p>
    <w:p w14:paraId="7EEC9DA2" w14:textId="77777777" w:rsidR="00B56E59" w:rsidRPr="00A85BD5" w:rsidRDefault="00B56E59">
      <w:pPr>
        <w:spacing w:line="360" w:lineRule="auto"/>
        <w:ind w:left="720"/>
        <w:jc w:val="both"/>
        <w:rPr>
          <w:rFonts w:ascii="Times New Roman" w:hAnsi="Times New Roman"/>
          <w:sz w:val="20"/>
          <w:szCs w:val="20"/>
        </w:rPr>
        <w:pPrChange w:id="394" w:author="Eniola" w:date="2018-08-08T18:20:00Z">
          <w:pPr>
            <w:spacing w:line="360" w:lineRule="auto"/>
            <w:jc w:val="both"/>
          </w:pPr>
        </w:pPrChange>
      </w:pPr>
    </w:p>
    <w:p w14:paraId="566841F7" w14:textId="01C95C13" w:rsidR="001D3A42" w:rsidRPr="00A85BD5" w:rsidDel="00A06579" w:rsidRDefault="001D3A42">
      <w:pPr>
        <w:spacing w:line="360" w:lineRule="auto"/>
        <w:ind w:left="720"/>
        <w:jc w:val="both"/>
        <w:rPr>
          <w:del w:id="395" w:author="Eniola" w:date="2018-08-10T10:41:00Z"/>
          <w:rFonts w:ascii="Times New Roman" w:hAnsi="Times New Roman"/>
          <w:sz w:val="20"/>
          <w:szCs w:val="20"/>
        </w:rPr>
        <w:pPrChange w:id="396" w:author="Eniola" w:date="2018-08-08T18:20:00Z">
          <w:pPr>
            <w:spacing w:line="360" w:lineRule="auto"/>
            <w:jc w:val="both"/>
          </w:pPr>
        </w:pPrChange>
      </w:pPr>
    </w:p>
    <w:p w14:paraId="78B79325" w14:textId="5E1B8CAD" w:rsidR="00B97C93" w:rsidRPr="00A85BD5" w:rsidDel="00A06579" w:rsidRDefault="00B97C93">
      <w:pPr>
        <w:spacing w:line="360" w:lineRule="auto"/>
        <w:ind w:left="720"/>
        <w:jc w:val="both"/>
        <w:rPr>
          <w:del w:id="397" w:author="Eniola" w:date="2018-08-10T10:41:00Z"/>
          <w:rFonts w:ascii="Times New Roman" w:hAnsi="Times New Roman"/>
          <w:sz w:val="20"/>
          <w:szCs w:val="20"/>
        </w:rPr>
        <w:pPrChange w:id="398" w:author="Eniola" w:date="2018-08-08T18:20:00Z">
          <w:pPr>
            <w:spacing w:line="360" w:lineRule="auto"/>
            <w:jc w:val="both"/>
          </w:pPr>
        </w:pPrChange>
      </w:pPr>
    </w:p>
    <w:p w14:paraId="3594DA4B" w14:textId="77777777" w:rsidR="00B3754D" w:rsidRPr="00A85BD5" w:rsidRDefault="00D41325">
      <w:pPr>
        <w:spacing w:line="360" w:lineRule="auto"/>
        <w:ind w:left="720"/>
        <w:jc w:val="both"/>
        <w:rPr>
          <w:rFonts w:ascii="Times New Roman" w:hAnsi="Times New Roman"/>
          <w:sz w:val="20"/>
          <w:szCs w:val="20"/>
        </w:rPr>
        <w:pPrChange w:id="399" w:author="Eniola" w:date="2018-08-08T18:20:00Z">
          <w:pPr>
            <w:spacing w:line="360" w:lineRule="auto"/>
            <w:jc w:val="both"/>
          </w:pPr>
        </w:pPrChange>
      </w:pPr>
      <w:r w:rsidRPr="00A85BD5">
        <w:rPr>
          <w:rFonts w:ascii="Times New Roman" w:hAnsi="Times New Roman"/>
          <w:sz w:val="20"/>
          <w:szCs w:val="20"/>
        </w:rPr>
        <w:t>“</w:t>
      </w:r>
      <w:r w:rsidR="00D13395" w:rsidRPr="00A85BD5">
        <w:rPr>
          <w:rFonts w:ascii="Times New Roman" w:hAnsi="Times New Roman"/>
          <w:sz w:val="20"/>
          <w:szCs w:val="20"/>
        </w:rPr>
        <w:t xml:space="preserve">Moving even further from trust averse systems, we have private networks that are not only permissioned but also restrict who can see the </w:t>
      </w:r>
      <w:r w:rsidR="008E126A" w:rsidRPr="00A85BD5">
        <w:rPr>
          <w:rFonts w:ascii="Times New Roman" w:hAnsi="Times New Roman"/>
          <w:sz w:val="20"/>
          <w:szCs w:val="20"/>
        </w:rPr>
        <w:t>Blockchain</w:t>
      </w:r>
      <w:r w:rsidRPr="00A85BD5">
        <w:rPr>
          <w:rFonts w:ascii="Times New Roman" w:hAnsi="Times New Roman"/>
          <w:sz w:val="20"/>
          <w:szCs w:val="20"/>
        </w:rPr>
        <w:t>”</w:t>
      </w:r>
      <w:r w:rsidR="00200C67" w:rsidRPr="00A85BD5">
        <w:rPr>
          <w:rFonts w:ascii="Times New Roman" w:hAnsi="Times New Roman"/>
          <w:sz w:val="20"/>
          <w:szCs w:val="20"/>
        </w:rPr>
        <w:t xml:space="preserve"> (Lucas Mearian, 2018).</w:t>
      </w:r>
      <w:r w:rsidR="00EC5C09" w:rsidRPr="00A85BD5">
        <w:rPr>
          <w:rFonts w:ascii="Times New Roman" w:hAnsi="Times New Roman"/>
          <w:sz w:val="20"/>
          <w:szCs w:val="20"/>
        </w:rPr>
        <w:t xml:space="preserve"> Within the </w:t>
      </w:r>
      <w:r w:rsidR="008E126A" w:rsidRPr="00A85BD5">
        <w:rPr>
          <w:rFonts w:ascii="Times New Roman" w:hAnsi="Times New Roman"/>
          <w:sz w:val="20"/>
          <w:szCs w:val="20"/>
        </w:rPr>
        <w:t>Blockchain</w:t>
      </w:r>
      <w:r w:rsidR="00EC5C09" w:rsidRPr="00A85BD5">
        <w:rPr>
          <w:rFonts w:ascii="Times New Roman" w:hAnsi="Times New Roman"/>
          <w:sz w:val="20"/>
          <w:szCs w:val="20"/>
        </w:rPr>
        <w:t>, trust relies on the safekeeping</w:t>
      </w:r>
      <w:r w:rsidR="00CF6A8B" w:rsidRPr="00A85BD5">
        <w:rPr>
          <w:rFonts w:ascii="Times New Roman" w:hAnsi="Times New Roman"/>
          <w:sz w:val="20"/>
          <w:szCs w:val="20"/>
        </w:rPr>
        <w:t xml:space="preserve"> of private keys in this the voters card which </w:t>
      </w:r>
      <w:r w:rsidR="00DD23B8" w:rsidRPr="00A85BD5">
        <w:rPr>
          <w:rFonts w:ascii="Times New Roman" w:hAnsi="Times New Roman"/>
          <w:sz w:val="20"/>
          <w:szCs w:val="20"/>
        </w:rPr>
        <w:t>relies on voters to secure their private key.</w:t>
      </w:r>
    </w:p>
    <w:p w14:paraId="2A873FCC" w14:textId="77777777" w:rsidR="002E4765" w:rsidRPr="00A85BD5" w:rsidRDefault="00724E6D">
      <w:pPr>
        <w:spacing w:line="360" w:lineRule="auto"/>
        <w:ind w:left="720"/>
        <w:jc w:val="both"/>
        <w:rPr>
          <w:rFonts w:ascii="Times New Roman" w:hAnsi="Times New Roman"/>
          <w:b/>
          <w:sz w:val="20"/>
          <w:szCs w:val="20"/>
        </w:rPr>
        <w:pPrChange w:id="400" w:author="Eniola" w:date="2018-08-08T18:20:00Z">
          <w:pPr>
            <w:spacing w:line="360" w:lineRule="auto"/>
            <w:jc w:val="both"/>
          </w:pPr>
        </w:pPrChange>
      </w:pPr>
      <w:r w:rsidRPr="00A85BD5">
        <w:rPr>
          <w:rFonts w:ascii="Times New Roman" w:hAnsi="Times New Roman"/>
          <w:b/>
          <w:sz w:val="20"/>
          <w:szCs w:val="20"/>
        </w:rPr>
        <w:t>SECURITY</w:t>
      </w:r>
    </w:p>
    <w:p w14:paraId="21A732B4" w14:textId="77777777" w:rsidR="00832CCB" w:rsidRPr="00A85BD5" w:rsidRDefault="00CC0CA9" w:rsidP="00A85BD5">
      <w:pPr>
        <w:pStyle w:val="ListParagraph"/>
        <w:numPr>
          <w:ilvl w:val="0"/>
          <w:numId w:val="8"/>
        </w:numPr>
        <w:spacing w:line="360" w:lineRule="auto"/>
        <w:jc w:val="both"/>
        <w:rPr>
          <w:rFonts w:ascii="Times New Roman" w:hAnsi="Times New Roman"/>
          <w:sz w:val="20"/>
          <w:szCs w:val="20"/>
        </w:rPr>
      </w:pPr>
      <w:r w:rsidRPr="00A85BD5">
        <w:rPr>
          <w:rFonts w:ascii="Times New Roman" w:hAnsi="Times New Roman"/>
          <w:sz w:val="20"/>
          <w:szCs w:val="20"/>
        </w:rPr>
        <w:t>Security is not just about confidentiality, but includes integrity</w:t>
      </w:r>
      <w:r w:rsidR="00383900" w:rsidRPr="00A85BD5">
        <w:rPr>
          <w:rFonts w:ascii="Times New Roman" w:hAnsi="Times New Roman"/>
          <w:sz w:val="20"/>
          <w:szCs w:val="20"/>
        </w:rPr>
        <w:t xml:space="preserve"> </w:t>
      </w:r>
      <w:r w:rsidRPr="00A85BD5">
        <w:rPr>
          <w:rFonts w:ascii="Times New Roman" w:hAnsi="Times New Roman"/>
          <w:sz w:val="20"/>
          <w:szCs w:val="20"/>
        </w:rPr>
        <w:t>(not corrupted or deleted), availability (able to be accessed</w:t>
      </w:r>
      <w:r w:rsidR="00383900" w:rsidRPr="00A85BD5">
        <w:rPr>
          <w:rFonts w:ascii="Times New Roman" w:hAnsi="Times New Roman"/>
          <w:sz w:val="20"/>
          <w:szCs w:val="20"/>
        </w:rPr>
        <w:t xml:space="preserve"> </w:t>
      </w:r>
      <w:r w:rsidRPr="00A85BD5">
        <w:rPr>
          <w:rFonts w:ascii="Times New Roman" w:hAnsi="Times New Roman"/>
          <w:sz w:val="20"/>
          <w:szCs w:val="20"/>
        </w:rPr>
        <w:t>when desired), and non-repudiation (once established, cannot</w:t>
      </w:r>
      <w:r w:rsidR="00383900" w:rsidRPr="00A85BD5">
        <w:rPr>
          <w:rFonts w:ascii="Times New Roman" w:hAnsi="Times New Roman"/>
          <w:sz w:val="20"/>
          <w:szCs w:val="20"/>
        </w:rPr>
        <w:t xml:space="preserve"> </w:t>
      </w:r>
      <w:r w:rsidRPr="00A85BD5">
        <w:rPr>
          <w:rFonts w:ascii="Times New Roman" w:hAnsi="Times New Roman"/>
          <w:sz w:val="20"/>
          <w:szCs w:val="20"/>
        </w:rPr>
        <w:t>be revoked or denied).</w:t>
      </w:r>
    </w:p>
    <w:p w14:paraId="2650E2B5" w14:textId="77777777" w:rsidR="0097268B" w:rsidRPr="00A85BD5" w:rsidRDefault="00CC0CA9" w:rsidP="00A85BD5">
      <w:pPr>
        <w:pStyle w:val="ListParagraph"/>
        <w:numPr>
          <w:ilvl w:val="0"/>
          <w:numId w:val="8"/>
        </w:numPr>
        <w:spacing w:line="360" w:lineRule="auto"/>
        <w:jc w:val="both"/>
        <w:rPr>
          <w:rFonts w:ascii="Times New Roman" w:hAnsi="Times New Roman"/>
          <w:sz w:val="20"/>
          <w:szCs w:val="20"/>
        </w:rPr>
      </w:pPr>
      <w:r w:rsidRPr="00A85BD5">
        <w:rPr>
          <w:rFonts w:ascii="Times New Roman" w:hAnsi="Times New Roman"/>
          <w:sz w:val="20"/>
          <w:szCs w:val="20"/>
        </w:rPr>
        <w:t>Integrity: Maintain hashes of device firmware and software</w:t>
      </w:r>
      <w:r w:rsidR="003E2C14" w:rsidRPr="00A85BD5">
        <w:rPr>
          <w:rFonts w:ascii="Times New Roman" w:hAnsi="Times New Roman"/>
          <w:sz w:val="20"/>
          <w:szCs w:val="20"/>
        </w:rPr>
        <w:t xml:space="preserve"> </w:t>
      </w:r>
      <w:r w:rsidRPr="00A85BD5">
        <w:rPr>
          <w:rFonts w:ascii="Times New Roman" w:hAnsi="Times New Roman"/>
          <w:sz w:val="20"/>
          <w:szCs w:val="20"/>
        </w:rPr>
        <w:t xml:space="preserve">records in a </w:t>
      </w:r>
      <w:r w:rsidR="00427AD8" w:rsidRPr="00A85BD5">
        <w:rPr>
          <w:rFonts w:ascii="Times New Roman" w:hAnsi="Times New Roman"/>
          <w:sz w:val="20"/>
          <w:szCs w:val="20"/>
        </w:rPr>
        <w:t>Blockchain</w:t>
      </w:r>
      <w:r w:rsidRPr="00A85BD5">
        <w:rPr>
          <w:rFonts w:ascii="Times New Roman" w:hAnsi="Times New Roman"/>
          <w:sz w:val="20"/>
          <w:szCs w:val="20"/>
        </w:rPr>
        <w:t xml:space="preserve"> distributed ledger, so they can be</w:t>
      </w:r>
      <w:r w:rsidR="0097268B" w:rsidRPr="00A85BD5">
        <w:rPr>
          <w:rFonts w:ascii="Times New Roman" w:hAnsi="Times New Roman"/>
          <w:sz w:val="20"/>
          <w:szCs w:val="20"/>
        </w:rPr>
        <w:t xml:space="preserve"> </w:t>
      </w:r>
      <w:r w:rsidRPr="00A85BD5">
        <w:rPr>
          <w:rFonts w:ascii="Times New Roman" w:hAnsi="Times New Roman"/>
          <w:sz w:val="20"/>
          <w:szCs w:val="20"/>
        </w:rPr>
        <w:t>checked to detect tampering</w:t>
      </w:r>
    </w:p>
    <w:p w14:paraId="0815FFE4" w14:textId="77777777" w:rsidR="00630E89" w:rsidRPr="00A85BD5" w:rsidRDefault="00CC0CA9" w:rsidP="00EF58CB">
      <w:pPr>
        <w:pStyle w:val="ListParagraph"/>
        <w:numPr>
          <w:ilvl w:val="0"/>
          <w:numId w:val="8"/>
        </w:numPr>
        <w:spacing w:line="360" w:lineRule="auto"/>
        <w:jc w:val="both"/>
        <w:rPr>
          <w:rFonts w:ascii="Times New Roman" w:hAnsi="Times New Roman"/>
          <w:sz w:val="20"/>
          <w:szCs w:val="20"/>
        </w:rPr>
      </w:pPr>
      <w:r w:rsidRPr="00A85BD5">
        <w:rPr>
          <w:rFonts w:ascii="Times New Roman" w:hAnsi="Times New Roman"/>
          <w:sz w:val="20"/>
          <w:szCs w:val="20"/>
        </w:rPr>
        <w:t>Availability: Blockchain distributed ledgers tend to be robust</w:t>
      </w:r>
      <w:r w:rsidR="0097268B" w:rsidRPr="00A85BD5">
        <w:rPr>
          <w:rFonts w:ascii="Times New Roman" w:hAnsi="Times New Roman"/>
          <w:sz w:val="20"/>
          <w:szCs w:val="20"/>
        </w:rPr>
        <w:t xml:space="preserve"> </w:t>
      </w:r>
      <w:r w:rsidRPr="00A85BD5">
        <w:rPr>
          <w:rFonts w:ascii="Times New Roman" w:hAnsi="Times New Roman"/>
          <w:sz w:val="20"/>
          <w:szCs w:val="20"/>
        </w:rPr>
        <w:t>– if one node is damaged or removed, the data persists in the</w:t>
      </w:r>
      <w:r w:rsidR="0097268B" w:rsidRPr="00A85BD5">
        <w:rPr>
          <w:rFonts w:ascii="Times New Roman" w:hAnsi="Times New Roman"/>
          <w:sz w:val="20"/>
          <w:szCs w:val="20"/>
        </w:rPr>
        <w:t xml:space="preserve"> </w:t>
      </w:r>
      <w:r w:rsidRPr="00A85BD5">
        <w:rPr>
          <w:rFonts w:ascii="Times New Roman" w:hAnsi="Times New Roman"/>
          <w:sz w:val="20"/>
          <w:szCs w:val="20"/>
        </w:rPr>
        <w:t>other nodes</w:t>
      </w:r>
      <w:r w:rsidR="00630E89" w:rsidRPr="00A85BD5">
        <w:rPr>
          <w:rFonts w:ascii="Times New Roman" w:hAnsi="Times New Roman"/>
          <w:sz w:val="20"/>
          <w:szCs w:val="20"/>
        </w:rPr>
        <w:t>.</w:t>
      </w:r>
    </w:p>
    <w:p w14:paraId="4F0681E7" w14:textId="77777777" w:rsidR="00CC0CA9" w:rsidRPr="00A85BD5" w:rsidRDefault="00CC0CA9" w:rsidP="00DE0822">
      <w:pPr>
        <w:pStyle w:val="ListParagraph"/>
        <w:numPr>
          <w:ilvl w:val="0"/>
          <w:numId w:val="8"/>
        </w:numPr>
        <w:spacing w:line="360" w:lineRule="auto"/>
        <w:jc w:val="both"/>
        <w:rPr>
          <w:rFonts w:ascii="Times New Roman" w:hAnsi="Times New Roman"/>
          <w:sz w:val="20"/>
          <w:szCs w:val="20"/>
        </w:rPr>
      </w:pPr>
      <w:r w:rsidRPr="00A85BD5">
        <w:rPr>
          <w:rFonts w:ascii="Times New Roman" w:hAnsi="Times New Roman"/>
          <w:sz w:val="20"/>
          <w:szCs w:val="20"/>
        </w:rPr>
        <w:t xml:space="preserve">Non-repudiation: data recorded in a </w:t>
      </w:r>
      <w:r w:rsidR="00CA506B" w:rsidRPr="00A85BD5">
        <w:rPr>
          <w:rFonts w:ascii="Times New Roman" w:hAnsi="Times New Roman"/>
          <w:sz w:val="20"/>
          <w:szCs w:val="20"/>
        </w:rPr>
        <w:t>Blockchain</w:t>
      </w:r>
      <w:r w:rsidRPr="00A85BD5">
        <w:rPr>
          <w:rFonts w:ascii="Times New Roman" w:hAnsi="Times New Roman"/>
          <w:sz w:val="20"/>
          <w:szCs w:val="20"/>
        </w:rPr>
        <w:t xml:space="preserve"> ledger becomes</w:t>
      </w:r>
      <w:r w:rsidR="00B11170" w:rsidRPr="00A85BD5">
        <w:rPr>
          <w:rFonts w:ascii="Times New Roman" w:hAnsi="Times New Roman"/>
          <w:sz w:val="20"/>
          <w:szCs w:val="20"/>
        </w:rPr>
        <w:t xml:space="preserve"> </w:t>
      </w:r>
      <w:r w:rsidRPr="00A85BD5">
        <w:rPr>
          <w:rFonts w:ascii="Times New Roman" w:hAnsi="Times New Roman"/>
          <w:sz w:val="20"/>
          <w:szCs w:val="20"/>
        </w:rPr>
        <w:t>an immutable record – it cannot be changed or deleted</w:t>
      </w:r>
      <w:r w:rsidR="00B11170" w:rsidRPr="00A85BD5">
        <w:rPr>
          <w:rFonts w:ascii="Times New Roman" w:hAnsi="Times New Roman"/>
          <w:sz w:val="20"/>
          <w:szCs w:val="20"/>
        </w:rPr>
        <w:t xml:space="preserve"> (David Snyder, </w:t>
      </w:r>
      <w:r w:rsidR="00190CB7" w:rsidRPr="00A85BD5">
        <w:rPr>
          <w:rFonts w:ascii="Times New Roman" w:hAnsi="Times New Roman"/>
          <w:sz w:val="20"/>
          <w:szCs w:val="20"/>
        </w:rPr>
        <w:t>42TEK</w:t>
      </w:r>
      <w:r w:rsidR="001130C2" w:rsidRPr="00A85BD5">
        <w:rPr>
          <w:rFonts w:ascii="Times New Roman" w:hAnsi="Times New Roman"/>
          <w:sz w:val="20"/>
          <w:szCs w:val="20"/>
        </w:rPr>
        <w:t xml:space="preserve">, Inc. </w:t>
      </w:r>
      <w:r w:rsidR="00B11170" w:rsidRPr="00A85BD5">
        <w:rPr>
          <w:rFonts w:ascii="Times New Roman" w:hAnsi="Times New Roman"/>
          <w:sz w:val="20"/>
          <w:szCs w:val="20"/>
        </w:rPr>
        <w:t>2017)</w:t>
      </w:r>
      <w:r w:rsidR="009C291B" w:rsidRPr="00A85BD5">
        <w:rPr>
          <w:rFonts w:ascii="Times New Roman" w:hAnsi="Times New Roman"/>
          <w:sz w:val="20"/>
          <w:szCs w:val="20"/>
        </w:rPr>
        <w:t>.</w:t>
      </w:r>
    </w:p>
    <w:p w14:paraId="47B25DF9" w14:textId="2A696BC1" w:rsidR="005E7703" w:rsidDel="00EA3212" w:rsidRDefault="005E7703">
      <w:pPr>
        <w:spacing w:line="360" w:lineRule="auto"/>
        <w:ind w:left="720"/>
        <w:jc w:val="both"/>
        <w:rPr>
          <w:del w:id="401" w:author="Eniola" w:date="2018-08-10T10:42:00Z"/>
          <w:rFonts w:ascii="Times New Roman" w:hAnsi="Times New Roman"/>
          <w:b/>
          <w:sz w:val="20"/>
          <w:szCs w:val="20"/>
        </w:rPr>
        <w:pPrChange w:id="402" w:author="Eniola" w:date="2018-08-08T18:20:00Z">
          <w:pPr>
            <w:spacing w:line="360" w:lineRule="auto"/>
            <w:jc w:val="both"/>
          </w:pPr>
        </w:pPrChange>
      </w:pPr>
    </w:p>
    <w:p w14:paraId="2957A062" w14:textId="77777777" w:rsidR="00EA3212" w:rsidRPr="00A85BD5" w:rsidRDefault="00EA3212">
      <w:pPr>
        <w:spacing w:line="360" w:lineRule="auto"/>
        <w:ind w:left="720"/>
        <w:jc w:val="both"/>
        <w:rPr>
          <w:ins w:id="403" w:author="Eniola" w:date="2018-08-10T10:42:00Z"/>
          <w:rFonts w:ascii="Times New Roman" w:hAnsi="Times New Roman"/>
          <w:b/>
          <w:sz w:val="20"/>
          <w:szCs w:val="20"/>
        </w:rPr>
        <w:pPrChange w:id="404" w:author="Eniola" w:date="2018-08-08T18:20:00Z">
          <w:pPr>
            <w:spacing w:line="360" w:lineRule="auto"/>
            <w:jc w:val="both"/>
          </w:pPr>
        </w:pPrChange>
      </w:pPr>
    </w:p>
    <w:p w14:paraId="20CBF83E" w14:textId="4120F682" w:rsidR="005E7703" w:rsidRPr="00A85BD5" w:rsidDel="00EA3212" w:rsidRDefault="005E7703">
      <w:pPr>
        <w:spacing w:line="360" w:lineRule="auto"/>
        <w:ind w:left="720"/>
        <w:jc w:val="both"/>
        <w:rPr>
          <w:del w:id="405" w:author="Eniola" w:date="2018-08-10T10:42:00Z"/>
          <w:rFonts w:ascii="Times New Roman" w:hAnsi="Times New Roman"/>
          <w:b/>
          <w:sz w:val="20"/>
          <w:szCs w:val="20"/>
        </w:rPr>
        <w:pPrChange w:id="406" w:author="Eniola" w:date="2018-08-08T18:20:00Z">
          <w:pPr>
            <w:spacing w:line="360" w:lineRule="auto"/>
            <w:jc w:val="both"/>
          </w:pPr>
        </w:pPrChange>
      </w:pPr>
    </w:p>
    <w:p w14:paraId="4BFF33BF" w14:textId="77777777" w:rsidR="00E57282" w:rsidRPr="00A85BD5" w:rsidRDefault="002E4765">
      <w:pPr>
        <w:spacing w:line="360" w:lineRule="auto"/>
        <w:ind w:left="720"/>
        <w:jc w:val="both"/>
        <w:rPr>
          <w:rFonts w:ascii="Times New Roman" w:hAnsi="Times New Roman"/>
          <w:b/>
          <w:sz w:val="20"/>
          <w:szCs w:val="20"/>
        </w:rPr>
        <w:pPrChange w:id="407" w:author="Eniola" w:date="2018-08-08T18:20:00Z">
          <w:pPr>
            <w:spacing w:line="360" w:lineRule="auto"/>
            <w:jc w:val="both"/>
          </w:pPr>
        </w:pPrChange>
      </w:pPr>
      <w:r w:rsidRPr="00A85BD5">
        <w:rPr>
          <w:rFonts w:ascii="Times New Roman" w:hAnsi="Times New Roman"/>
          <w:b/>
          <w:sz w:val="20"/>
          <w:szCs w:val="20"/>
        </w:rPr>
        <w:t>RESULTS AND DISCUSSION SECTION</w:t>
      </w:r>
    </w:p>
    <w:p w14:paraId="1870FC55" w14:textId="77777777" w:rsidR="009E1A08" w:rsidRPr="00A85BD5" w:rsidRDefault="008B05A3">
      <w:pPr>
        <w:spacing w:line="360" w:lineRule="auto"/>
        <w:ind w:left="720"/>
        <w:jc w:val="both"/>
        <w:rPr>
          <w:rFonts w:ascii="Times New Roman" w:hAnsi="Times New Roman"/>
          <w:sz w:val="20"/>
          <w:szCs w:val="20"/>
        </w:rPr>
        <w:pPrChange w:id="408" w:author="Eniola" w:date="2018-08-08T18:20:00Z">
          <w:pPr>
            <w:spacing w:line="360" w:lineRule="auto"/>
            <w:jc w:val="both"/>
          </w:pPr>
        </w:pPrChange>
      </w:pPr>
      <w:r w:rsidRPr="00A85BD5">
        <w:rPr>
          <w:rFonts w:ascii="Times New Roman" w:hAnsi="Times New Roman"/>
          <w:sz w:val="20"/>
          <w:szCs w:val="20"/>
        </w:rPr>
        <w:t>A statement was made in other to tie this with the blockchain mining, that, “A Hash is a number”. A Hash is actually a hexadecimal number – from 0 - 9, and als</w:t>
      </w:r>
      <w:r w:rsidR="00FE3EF2" w:rsidRPr="00A85BD5">
        <w:rPr>
          <w:rFonts w:ascii="Times New Roman" w:hAnsi="Times New Roman"/>
          <w:sz w:val="20"/>
          <w:szCs w:val="20"/>
        </w:rPr>
        <w:t xml:space="preserve">o from A – F. </w:t>
      </w:r>
      <w:r w:rsidRPr="00A85BD5">
        <w:rPr>
          <w:rFonts w:ascii="Times New Roman" w:hAnsi="Times New Roman"/>
          <w:sz w:val="20"/>
          <w:szCs w:val="20"/>
        </w:rPr>
        <w:t>We could come up with a pool of Hashes, starting from the “Smallest value” to “Largest value”. The block is only accepted to the blockchain when the hash is below the system.</w:t>
      </w:r>
      <w:r w:rsidR="00BD20A2" w:rsidRPr="00A85BD5">
        <w:rPr>
          <w:rFonts w:ascii="Times New Roman" w:hAnsi="Times New Roman"/>
          <w:sz w:val="20"/>
          <w:szCs w:val="20"/>
        </w:rPr>
        <w:t xml:space="preserve"> </w:t>
      </w:r>
      <w:r w:rsidRPr="00A85BD5">
        <w:rPr>
          <w:rFonts w:ascii="Times New Roman" w:hAnsi="Times New Roman"/>
          <w:sz w:val="20"/>
          <w:szCs w:val="20"/>
        </w:rPr>
        <w:t xml:space="preserve">With the Avalanche Effect, it prevents voters from cheating the system. The reason as for using the Hash Algorithm is because you cannot reverse engineering, you cannot crack it and predict what hash you will get based on the nonce you input. The SHA25 promises that nobody will be able to crack it. SHA1, MD1 and MD5 has been cracked successfully but SHA256 cannot be cracked. A lot of people have tried </w:t>
      </w:r>
      <w:r w:rsidR="005A0700" w:rsidRPr="00A85BD5">
        <w:rPr>
          <w:rFonts w:ascii="Times New Roman" w:hAnsi="Times New Roman"/>
          <w:sz w:val="20"/>
          <w:szCs w:val="20"/>
        </w:rPr>
        <w:t>it;</w:t>
      </w:r>
      <w:r w:rsidRPr="00A85BD5">
        <w:rPr>
          <w:rFonts w:ascii="Times New Roman" w:hAnsi="Times New Roman"/>
          <w:sz w:val="20"/>
          <w:szCs w:val="20"/>
        </w:rPr>
        <w:t xml:space="preserve"> they are not successful.</w:t>
      </w:r>
    </w:p>
    <w:p w14:paraId="33F5938D" w14:textId="23717843" w:rsidR="004A4F53" w:rsidRDefault="004A4F53" w:rsidP="00A85BD5">
      <w:pPr>
        <w:pStyle w:val="ListParagraph"/>
        <w:numPr>
          <w:ilvl w:val="0"/>
          <w:numId w:val="3"/>
        </w:numPr>
        <w:spacing w:line="360" w:lineRule="auto"/>
        <w:jc w:val="both"/>
        <w:rPr>
          <w:ins w:id="409" w:author="Eniola" w:date="2018-08-15T11:34:00Z"/>
          <w:rFonts w:ascii="Times New Roman" w:hAnsi="Times New Roman"/>
          <w:sz w:val="20"/>
          <w:szCs w:val="20"/>
        </w:rPr>
      </w:pPr>
      <w:ins w:id="410" w:author="Eniola" w:date="2018-08-15T11:32:00Z">
        <w:r>
          <w:rPr>
            <w:rFonts w:ascii="Times New Roman" w:hAnsi="Times New Roman"/>
            <w:sz w:val="20"/>
            <w:szCs w:val="20"/>
          </w:rPr>
          <w:lastRenderedPageBreak/>
          <w:t>Verify -</w:t>
        </w:r>
      </w:ins>
      <w:ins w:id="411" w:author="Eniola" w:date="2018-08-15T11:31:00Z">
        <w:r>
          <w:rPr>
            <w:rFonts w:ascii="Times New Roman" w:hAnsi="Times New Roman"/>
            <w:sz w:val="20"/>
            <w:szCs w:val="20"/>
          </w:rPr>
          <w:t xml:space="preserve">Voters using </w:t>
        </w:r>
      </w:ins>
      <w:ins w:id="412" w:author="Eniola" w:date="2018-08-15T11:32:00Z">
        <w:r>
          <w:rPr>
            <w:rFonts w:ascii="Times New Roman" w:hAnsi="Times New Roman"/>
            <w:sz w:val="20"/>
            <w:szCs w:val="20"/>
          </w:rPr>
          <w:t xml:space="preserve">the </w:t>
        </w:r>
        <w:r w:rsidR="00302A9C">
          <w:rPr>
            <w:rFonts w:ascii="Times New Roman" w:hAnsi="Times New Roman"/>
            <w:sz w:val="20"/>
            <w:szCs w:val="20"/>
          </w:rPr>
          <w:t>proposed blockchain system can verify their voting choices using their private keys at any point in time, see fig</w:t>
        </w:r>
      </w:ins>
      <w:ins w:id="413" w:author="Eniola" w:date="2018-08-15T11:34:00Z">
        <w:r w:rsidR="00302A9C">
          <w:rPr>
            <w:rFonts w:ascii="Times New Roman" w:hAnsi="Times New Roman"/>
            <w:sz w:val="20"/>
            <w:szCs w:val="20"/>
          </w:rPr>
          <w:t>ure 14 below.</w:t>
        </w:r>
      </w:ins>
    </w:p>
    <w:p w14:paraId="531F6999" w14:textId="34BA4DA6" w:rsidR="00302A9C" w:rsidRDefault="00BA5298">
      <w:pPr>
        <w:spacing w:line="360" w:lineRule="auto"/>
        <w:jc w:val="both"/>
        <w:rPr>
          <w:ins w:id="414" w:author="Eniola" w:date="2018-08-15T11:34:00Z"/>
          <w:rFonts w:ascii="Times New Roman" w:hAnsi="Times New Roman"/>
          <w:sz w:val="20"/>
          <w:szCs w:val="20"/>
        </w:rPr>
        <w:pPrChange w:id="415" w:author="Eniola" w:date="2018-08-15T11:34:00Z">
          <w:pPr>
            <w:pStyle w:val="ListParagraph"/>
            <w:numPr>
              <w:numId w:val="3"/>
            </w:numPr>
            <w:spacing w:line="360" w:lineRule="auto"/>
            <w:ind w:hanging="360"/>
            <w:jc w:val="both"/>
          </w:pPr>
        </w:pPrChange>
      </w:pPr>
      <w:r>
        <w:rPr>
          <w:rFonts w:ascii="Times New Roman" w:hAnsi="Times New Roman"/>
          <w:noProof/>
          <w:sz w:val="20"/>
          <w:szCs w:val="20"/>
        </w:rPr>
        <mc:AlternateContent>
          <mc:Choice Requires="wpg">
            <w:drawing>
              <wp:anchor distT="0" distB="0" distL="114300" distR="114300" simplePos="0" relativeHeight="251676160" behindDoc="0" locked="0" layoutInCell="1" allowOverlap="1" wp14:anchorId="6A41A3B5" wp14:editId="53E59C93">
                <wp:simplePos x="0" y="0"/>
                <wp:positionH relativeFrom="column">
                  <wp:posOffset>400050</wp:posOffset>
                </wp:positionH>
                <wp:positionV relativeFrom="paragraph">
                  <wp:posOffset>50800</wp:posOffset>
                </wp:positionV>
                <wp:extent cx="5657850" cy="3638550"/>
                <wp:effectExtent l="0" t="0" r="19050" b="19050"/>
                <wp:wrapNone/>
                <wp:docPr id="70" name="Group 70"/>
                <wp:cNvGraphicFramePr/>
                <a:graphic xmlns:a="http://schemas.openxmlformats.org/drawingml/2006/main">
                  <a:graphicData uri="http://schemas.microsoft.com/office/word/2010/wordprocessingGroup">
                    <wpg:wgp>
                      <wpg:cNvGrpSpPr/>
                      <wpg:grpSpPr>
                        <a:xfrm>
                          <a:off x="0" y="0"/>
                          <a:ext cx="5657850" cy="3638550"/>
                          <a:chOff x="0" y="0"/>
                          <a:chExt cx="5895975" cy="3943350"/>
                        </a:xfrm>
                      </wpg:grpSpPr>
                      <wps:wsp>
                        <wps:cNvPr id="68" name="Rectangle 68"/>
                        <wps:cNvSpPr/>
                        <wps:spPr>
                          <a:xfrm>
                            <a:off x="0" y="0"/>
                            <a:ext cx="5895975" cy="3600450"/>
                          </a:xfrm>
                          <a:prstGeom prst="rect">
                            <a:avLst/>
                          </a:prstGeom>
                          <a:blipFill dpi="0" rotWithShape="1">
                            <a:blip r:embed="rId3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Text Box 69"/>
                        <wps:cNvSpPr txBox="1"/>
                        <wps:spPr>
                          <a:xfrm>
                            <a:off x="152400" y="3667125"/>
                            <a:ext cx="3133725" cy="276225"/>
                          </a:xfrm>
                          <a:prstGeom prst="rect">
                            <a:avLst/>
                          </a:prstGeom>
                          <a:solidFill>
                            <a:schemeClr val="lt1"/>
                          </a:solidFill>
                          <a:ln w="6350">
                            <a:solidFill>
                              <a:prstClr val="black"/>
                            </a:solidFill>
                          </a:ln>
                        </wps:spPr>
                        <wps:txbx>
                          <w:txbxContent>
                            <w:p w14:paraId="19E37333" w14:textId="24AEB422" w:rsidR="0043749F" w:rsidRPr="0043749F" w:rsidRDefault="0043749F">
                              <w:pPr>
                                <w:rPr>
                                  <w:rFonts w:ascii="Times New Roman" w:hAnsi="Times New Roman"/>
                                  <w:sz w:val="20"/>
                                  <w:szCs w:val="20"/>
                                  <w:rPrChange w:id="416" w:author="Eniola" w:date="2018-08-15T11:45:00Z">
                                    <w:rPr/>
                                  </w:rPrChange>
                                </w:rPr>
                              </w:pPr>
                              <w:ins w:id="417" w:author="Eniola" w:date="2018-08-15T11:45:00Z">
                                <w:r>
                                  <w:rPr>
                                    <w:rFonts w:ascii="Times New Roman" w:hAnsi="Times New Roman"/>
                                    <w:sz w:val="20"/>
                                    <w:szCs w:val="20"/>
                                  </w:rPr>
                                  <w:t xml:space="preserve">Figure 14. </w:t>
                                </w:r>
                              </w:ins>
                              <w:ins w:id="418" w:author="Eniola" w:date="2018-08-15T11:46:00Z">
                                <w:r w:rsidRPr="0043749F">
                                  <w:rPr>
                                    <w:rFonts w:ascii="Times New Roman" w:hAnsi="Times New Roman"/>
                                    <w:sz w:val="20"/>
                                    <w:szCs w:val="20"/>
                                  </w:rPr>
                                  <w:t xml:space="preserve">INEC Blockchain-based </w:t>
                                </w:r>
                                <w:r w:rsidR="006367C5">
                                  <w:rPr>
                                    <w:rFonts w:ascii="Times New Roman" w:hAnsi="Times New Roman"/>
                                    <w:sz w:val="20"/>
                                    <w:szCs w:val="20"/>
                                  </w:rPr>
                                  <w:t xml:space="preserve">Voters </w:t>
                                </w:r>
                                <w:r w:rsidRPr="0043749F">
                                  <w:rPr>
                                    <w:rFonts w:ascii="Times New Roman" w:hAnsi="Times New Roman"/>
                                    <w:sz w:val="20"/>
                                    <w:szCs w:val="20"/>
                                  </w:rPr>
                                  <w:t>Login Page</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41A3B5" id="Group 70" o:spid="_x0000_s1083" style="position:absolute;left:0;text-align:left;margin-left:31.5pt;margin-top:4pt;width:445.5pt;height:286.5pt;z-index:251676160;mso-width-relative:margin;mso-height-relative:margin" coordsize="58959,39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">
                <v:rect id="Rectangle 68" o:spid="_x0000_s1084" style="position:absolute;width:58959;height:36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" strokecolor="#1f4d78 [1604]" strokeweight="1pt">
                  <v:fill r:id="rId38" o:title="" recolor="t" rotate="t" type="frame"/>
                </v:rect>
                <v:shape id="Text Box 69" o:spid="_x0000_s1085" type="#_x0000_t202" style="position:absolute;left:1524;top:36671;width:3133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" fillcolor="white [3201]" strokeweight=".5pt">
                  <v:textbox>
                    <w:txbxContent>
                      <w:p w14:paraId="19E37333" w14:textId="24AEB422" w:rsidR="0043749F" w:rsidRPr="0043749F" w:rsidRDefault="0043749F">
                        <w:pPr>
                          <w:rPr>
                            <w:rFonts w:ascii="Times New Roman" w:hAnsi="Times New Roman"/>
                            <w:sz w:val="20"/>
                            <w:szCs w:val="20"/>
                            <w:rPrChange w:id="425" w:author="Eniola" w:date="2018-08-15T11:45:00Z">
                              <w:rPr/>
                            </w:rPrChange>
                          </w:rPr>
                        </w:pPr>
                        <w:ins w:id="426" w:author="Eniola" w:date="2018-08-15T11:45:00Z">
                          <w:r>
                            <w:rPr>
                              <w:rFonts w:ascii="Times New Roman" w:hAnsi="Times New Roman"/>
                              <w:sz w:val="20"/>
                              <w:szCs w:val="20"/>
                            </w:rPr>
                            <w:t xml:space="preserve">Figure 14. </w:t>
                          </w:r>
                        </w:ins>
                        <w:ins w:id="427" w:author="Eniola" w:date="2018-08-15T11:46:00Z">
                          <w:r w:rsidRPr="0043749F">
                            <w:rPr>
                              <w:rFonts w:ascii="Times New Roman" w:hAnsi="Times New Roman"/>
                              <w:sz w:val="20"/>
                              <w:szCs w:val="20"/>
                            </w:rPr>
                            <w:t xml:space="preserve">INEC Blockchain-based </w:t>
                          </w:r>
                          <w:r w:rsidR="006367C5">
                            <w:rPr>
                              <w:rFonts w:ascii="Times New Roman" w:hAnsi="Times New Roman"/>
                              <w:sz w:val="20"/>
                              <w:szCs w:val="20"/>
                            </w:rPr>
                            <w:t xml:space="preserve">Voters </w:t>
                          </w:r>
                          <w:r w:rsidRPr="0043749F">
                            <w:rPr>
                              <w:rFonts w:ascii="Times New Roman" w:hAnsi="Times New Roman"/>
                              <w:sz w:val="20"/>
                              <w:szCs w:val="20"/>
                            </w:rPr>
                            <w:t>Login Page</w:t>
                          </w:r>
                        </w:ins>
                      </w:p>
                    </w:txbxContent>
                  </v:textbox>
                </v:shape>
              </v:group>
            </w:pict>
          </mc:Fallback>
        </mc:AlternateContent>
      </w:r>
    </w:p>
    <w:p w14:paraId="311EF630" w14:textId="70EC2C1C" w:rsidR="00302A9C" w:rsidRDefault="00302A9C">
      <w:pPr>
        <w:spacing w:line="360" w:lineRule="auto"/>
        <w:jc w:val="both"/>
        <w:rPr>
          <w:ins w:id="419" w:author="Eniola" w:date="2018-08-15T11:34:00Z"/>
          <w:rFonts w:ascii="Times New Roman" w:hAnsi="Times New Roman"/>
          <w:sz w:val="20"/>
          <w:szCs w:val="20"/>
        </w:rPr>
        <w:pPrChange w:id="420" w:author="Eniola" w:date="2018-08-15T11:34:00Z">
          <w:pPr>
            <w:pStyle w:val="ListParagraph"/>
            <w:numPr>
              <w:numId w:val="3"/>
            </w:numPr>
            <w:spacing w:line="360" w:lineRule="auto"/>
            <w:ind w:hanging="360"/>
            <w:jc w:val="both"/>
          </w:pPr>
        </w:pPrChange>
      </w:pPr>
    </w:p>
    <w:p w14:paraId="2F65137A" w14:textId="43911BE3" w:rsidR="00302A9C" w:rsidRDefault="00302A9C">
      <w:pPr>
        <w:spacing w:line="360" w:lineRule="auto"/>
        <w:jc w:val="both"/>
        <w:rPr>
          <w:ins w:id="421" w:author="Eniola" w:date="2018-08-15T11:34:00Z"/>
          <w:rFonts w:ascii="Times New Roman" w:hAnsi="Times New Roman"/>
          <w:sz w:val="20"/>
          <w:szCs w:val="20"/>
        </w:rPr>
        <w:pPrChange w:id="422" w:author="Eniola" w:date="2018-08-15T11:34:00Z">
          <w:pPr>
            <w:pStyle w:val="ListParagraph"/>
            <w:numPr>
              <w:numId w:val="3"/>
            </w:numPr>
            <w:spacing w:line="360" w:lineRule="auto"/>
            <w:ind w:hanging="360"/>
            <w:jc w:val="both"/>
          </w:pPr>
        </w:pPrChange>
      </w:pPr>
    </w:p>
    <w:p w14:paraId="30E7AD62" w14:textId="1CC40D99" w:rsidR="00302A9C" w:rsidRDefault="00302A9C">
      <w:pPr>
        <w:spacing w:line="360" w:lineRule="auto"/>
        <w:jc w:val="both"/>
        <w:rPr>
          <w:ins w:id="423" w:author="Eniola" w:date="2018-08-15T11:34:00Z"/>
          <w:rFonts w:ascii="Times New Roman" w:hAnsi="Times New Roman"/>
          <w:sz w:val="20"/>
          <w:szCs w:val="20"/>
        </w:rPr>
        <w:pPrChange w:id="424" w:author="Eniola" w:date="2018-08-15T11:34:00Z">
          <w:pPr>
            <w:pStyle w:val="ListParagraph"/>
            <w:numPr>
              <w:numId w:val="3"/>
            </w:numPr>
            <w:spacing w:line="360" w:lineRule="auto"/>
            <w:ind w:hanging="360"/>
            <w:jc w:val="both"/>
          </w:pPr>
        </w:pPrChange>
      </w:pPr>
    </w:p>
    <w:p w14:paraId="284A72C9" w14:textId="5121BAAA" w:rsidR="00302A9C" w:rsidRDefault="00302A9C">
      <w:pPr>
        <w:spacing w:line="360" w:lineRule="auto"/>
        <w:jc w:val="both"/>
        <w:rPr>
          <w:ins w:id="425" w:author="Eniola" w:date="2018-08-15T11:34:00Z"/>
          <w:rFonts w:ascii="Times New Roman" w:hAnsi="Times New Roman"/>
          <w:sz w:val="20"/>
          <w:szCs w:val="20"/>
        </w:rPr>
        <w:pPrChange w:id="426" w:author="Eniola" w:date="2018-08-15T11:34:00Z">
          <w:pPr>
            <w:pStyle w:val="ListParagraph"/>
            <w:numPr>
              <w:numId w:val="3"/>
            </w:numPr>
            <w:spacing w:line="360" w:lineRule="auto"/>
            <w:ind w:hanging="360"/>
            <w:jc w:val="both"/>
          </w:pPr>
        </w:pPrChange>
      </w:pPr>
    </w:p>
    <w:p w14:paraId="1602F7E2" w14:textId="657DCAEF" w:rsidR="00302A9C" w:rsidRDefault="00302A9C">
      <w:pPr>
        <w:spacing w:line="360" w:lineRule="auto"/>
        <w:jc w:val="both"/>
        <w:rPr>
          <w:ins w:id="427" w:author="Eniola" w:date="2018-08-15T11:34:00Z"/>
          <w:rFonts w:ascii="Times New Roman" w:hAnsi="Times New Roman"/>
          <w:sz w:val="20"/>
          <w:szCs w:val="20"/>
        </w:rPr>
        <w:pPrChange w:id="428" w:author="Eniola" w:date="2018-08-15T11:34:00Z">
          <w:pPr>
            <w:pStyle w:val="ListParagraph"/>
            <w:numPr>
              <w:numId w:val="3"/>
            </w:numPr>
            <w:spacing w:line="360" w:lineRule="auto"/>
            <w:ind w:hanging="360"/>
            <w:jc w:val="both"/>
          </w:pPr>
        </w:pPrChange>
      </w:pPr>
    </w:p>
    <w:p w14:paraId="25DF1C1A" w14:textId="46658AC0" w:rsidR="00302A9C" w:rsidRDefault="00302A9C">
      <w:pPr>
        <w:spacing w:line="360" w:lineRule="auto"/>
        <w:jc w:val="both"/>
        <w:rPr>
          <w:ins w:id="429" w:author="Eniola" w:date="2018-08-15T11:34:00Z"/>
          <w:rFonts w:ascii="Times New Roman" w:hAnsi="Times New Roman"/>
          <w:sz w:val="20"/>
          <w:szCs w:val="20"/>
        </w:rPr>
        <w:pPrChange w:id="430" w:author="Eniola" w:date="2018-08-15T11:34:00Z">
          <w:pPr>
            <w:pStyle w:val="ListParagraph"/>
            <w:numPr>
              <w:numId w:val="3"/>
            </w:numPr>
            <w:spacing w:line="360" w:lineRule="auto"/>
            <w:ind w:hanging="360"/>
            <w:jc w:val="both"/>
          </w:pPr>
        </w:pPrChange>
      </w:pPr>
    </w:p>
    <w:p w14:paraId="4088C27D" w14:textId="0CE462FC" w:rsidR="00302A9C" w:rsidRDefault="00302A9C">
      <w:pPr>
        <w:spacing w:line="360" w:lineRule="auto"/>
        <w:jc w:val="both"/>
        <w:rPr>
          <w:ins w:id="431" w:author="Eniola" w:date="2018-08-15T11:34:00Z"/>
          <w:rFonts w:ascii="Times New Roman" w:hAnsi="Times New Roman"/>
          <w:sz w:val="20"/>
          <w:szCs w:val="20"/>
        </w:rPr>
        <w:pPrChange w:id="432" w:author="Eniola" w:date="2018-08-15T11:34:00Z">
          <w:pPr>
            <w:pStyle w:val="ListParagraph"/>
            <w:numPr>
              <w:numId w:val="3"/>
            </w:numPr>
            <w:spacing w:line="360" w:lineRule="auto"/>
            <w:ind w:hanging="360"/>
            <w:jc w:val="both"/>
          </w:pPr>
        </w:pPrChange>
      </w:pPr>
    </w:p>
    <w:p w14:paraId="30B62135" w14:textId="385FA0E4" w:rsidR="00302A9C" w:rsidRDefault="00302A9C">
      <w:pPr>
        <w:spacing w:line="360" w:lineRule="auto"/>
        <w:jc w:val="both"/>
        <w:rPr>
          <w:ins w:id="433" w:author="Eniola" w:date="2018-08-15T11:34:00Z"/>
          <w:rFonts w:ascii="Times New Roman" w:hAnsi="Times New Roman"/>
          <w:sz w:val="20"/>
          <w:szCs w:val="20"/>
        </w:rPr>
        <w:pPrChange w:id="434" w:author="Eniola" w:date="2018-08-15T11:34:00Z">
          <w:pPr>
            <w:pStyle w:val="ListParagraph"/>
            <w:numPr>
              <w:numId w:val="3"/>
            </w:numPr>
            <w:spacing w:line="360" w:lineRule="auto"/>
            <w:ind w:hanging="360"/>
            <w:jc w:val="both"/>
          </w:pPr>
        </w:pPrChange>
      </w:pPr>
    </w:p>
    <w:p w14:paraId="47AC27BD" w14:textId="1862A648" w:rsidR="00302A9C" w:rsidRDefault="00302A9C">
      <w:pPr>
        <w:spacing w:line="360" w:lineRule="auto"/>
        <w:jc w:val="both"/>
        <w:rPr>
          <w:ins w:id="435" w:author="Eniola" w:date="2018-08-15T11:34:00Z"/>
          <w:rFonts w:ascii="Times New Roman" w:hAnsi="Times New Roman"/>
          <w:sz w:val="20"/>
          <w:szCs w:val="20"/>
        </w:rPr>
        <w:pPrChange w:id="436" w:author="Eniola" w:date="2018-08-15T11:34:00Z">
          <w:pPr>
            <w:pStyle w:val="ListParagraph"/>
            <w:numPr>
              <w:numId w:val="3"/>
            </w:numPr>
            <w:spacing w:line="360" w:lineRule="auto"/>
            <w:ind w:hanging="360"/>
            <w:jc w:val="both"/>
          </w:pPr>
        </w:pPrChange>
      </w:pPr>
    </w:p>
    <w:p w14:paraId="1B91E9AE" w14:textId="74970E0F" w:rsidR="00302A9C" w:rsidRDefault="00302A9C">
      <w:pPr>
        <w:spacing w:line="360" w:lineRule="auto"/>
        <w:jc w:val="both"/>
        <w:rPr>
          <w:ins w:id="437" w:author="Eniola" w:date="2018-08-15T11:34:00Z"/>
          <w:rFonts w:ascii="Times New Roman" w:hAnsi="Times New Roman"/>
          <w:sz w:val="20"/>
          <w:szCs w:val="20"/>
        </w:rPr>
        <w:pPrChange w:id="438" w:author="Eniola" w:date="2018-08-15T11:34:00Z">
          <w:pPr>
            <w:pStyle w:val="ListParagraph"/>
            <w:numPr>
              <w:numId w:val="3"/>
            </w:numPr>
            <w:spacing w:line="360" w:lineRule="auto"/>
            <w:ind w:hanging="360"/>
            <w:jc w:val="both"/>
          </w:pPr>
        </w:pPrChange>
      </w:pPr>
    </w:p>
    <w:p w14:paraId="2159BAC4" w14:textId="3CF79A7E" w:rsidR="00302A9C" w:rsidRDefault="00302A9C">
      <w:pPr>
        <w:spacing w:line="360" w:lineRule="auto"/>
        <w:jc w:val="both"/>
        <w:rPr>
          <w:ins w:id="439" w:author="Eniola" w:date="2018-08-15T11:53:00Z"/>
          <w:rFonts w:ascii="Times New Roman" w:hAnsi="Times New Roman"/>
          <w:sz w:val="20"/>
          <w:szCs w:val="20"/>
        </w:rPr>
        <w:pPrChange w:id="440" w:author="Eniola" w:date="2018-08-15T11:34:00Z">
          <w:pPr>
            <w:pStyle w:val="ListParagraph"/>
            <w:numPr>
              <w:numId w:val="3"/>
            </w:numPr>
            <w:spacing w:line="360" w:lineRule="auto"/>
            <w:ind w:hanging="360"/>
            <w:jc w:val="both"/>
          </w:pPr>
        </w:pPrChange>
      </w:pPr>
    </w:p>
    <w:p w14:paraId="2ADA3C16" w14:textId="12CE829C" w:rsidR="00957291" w:rsidRDefault="005B209C">
      <w:pPr>
        <w:pStyle w:val="ListParagraph"/>
        <w:numPr>
          <w:ilvl w:val="0"/>
          <w:numId w:val="3"/>
        </w:numPr>
        <w:spacing w:line="360" w:lineRule="auto"/>
        <w:jc w:val="both"/>
        <w:rPr>
          <w:ins w:id="441" w:author="Eniola" w:date="2018-08-15T12:59:00Z"/>
          <w:rFonts w:ascii="Times New Roman" w:hAnsi="Times New Roman"/>
          <w:sz w:val="20"/>
          <w:szCs w:val="20"/>
        </w:rPr>
      </w:pPr>
      <w:r>
        <w:rPr>
          <w:rFonts w:ascii="Times New Roman" w:hAnsi="Times New Roman"/>
          <w:noProof/>
          <w:sz w:val="20"/>
          <w:szCs w:val="20"/>
        </w:rPr>
        <mc:AlternateContent>
          <mc:Choice Requires="wpg">
            <w:drawing>
              <wp:anchor distT="0" distB="0" distL="114300" distR="114300" simplePos="0" relativeHeight="251680256" behindDoc="0" locked="0" layoutInCell="1" allowOverlap="1" wp14:anchorId="679E5ABE" wp14:editId="2AB496D5">
                <wp:simplePos x="0" y="0"/>
                <wp:positionH relativeFrom="column">
                  <wp:posOffset>400050</wp:posOffset>
                </wp:positionH>
                <wp:positionV relativeFrom="paragraph">
                  <wp:posOffset>669925</wp:posOffset>
                </wp:positionV>
                <wp:extent cx="5657850" cy="3371850"/>
                <wp:effectExtent l="0" t="0" r="19050" b="19050"/>
                <wp:wrapNone/>
                <wp:docPr id="73" name="Group 73"/>
                <wp:cNvGraphicFramePr/>
                <a:graphic xmlns:a="http://schemas.openxmlformats.org/drawingml/2006/main">
                  <a:graphicData uri="http://schemas.microsoft.com/office/word/2010/wordprocessingGroup">
                    <wpg:wgp>
                      <wpg:cNvGrpSpPr/>
                      <wpg:grpSpPr>
                        <a:xfrm>
                          <a:off x="0" y="0"/>
                          <a:ext cx="5657850" cy="3371850"/>
                          <a:chOff x="0" y="0"/>
                          <a:chExt cx="5886450" cy="3371850"/>
                        </a:xfrm>
                      </wpg:grpSpPr>
                      <wps:wsp>
                        <wps:cNvPr id="71" name="Rectangle 71"/>
                        <wps:cNvSpPr/>
                        <wps:spPr>
                          <a:xfrm>
                            <a:off x="0" y="0"/>
                            <a:ext cx="5886450" cy="3019425"/>
                          </a:xfrm>
                          <a:prstGeom prst="rect">
                            <a:avLst/>
                          </a:prstGeom>
                          <a:blipFill dpi="0" rotWithShape="1">
                            <a:blip r:embed="rId3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Text Box 72"/>
                        <wps:cNvSpPr txBox="1"/>
                        <wps:spPr>
                          <a:xfrm>
                            <a:off x="144787" y="3095625"/>
                            <a:ext cx="3133725" cy="276225"/>
                          </a:xfrm>
                          <a:prstGeom prst="rect">
                            <a:avLst/>
                          </a:prstGeom>
                          <a:solidFill>
                            <a:sysClr val="window" lastClr="FFFFFF"/>
                          </a:solidFill>
                          <a:ln w="6350">
                            <a:solidFill>
                              <a:prstClr val="black"/>
                            </a:solidFill>
                          </a:ln>
                        </wps:spPr>
                        <wps:txbx>
                          <w:txbxContent>
                            <w:p w14:paraId="0BA0D957" w14:textId="2A0910E8" w:rsidR="00C665A5" w:rsidRPr="0043749F" w:rsidRDefault="00A8428D" w:rsidP="00C665A5">
                              <w:pPr>
                                <w:rPr>
                                  <w:rFonts w:ascii="Times New Roman" w:hAnsi="Times New Roman"/>
                                  <w:sz w:val="20"/>
                                  <w:szCs w:val="20"/>
                                  <w:rPrChange w:id="442" w:author="Eniola" w:date="2018-08-15T11:45:00Z">
                                    <w:rPr/>
                                  </w:rPrChange>
                                </w:rPr>
                              </w:pPr>
                              <w:ins w:id="443" w:author="Eniola" w:date="2018-08-15T11:45:00Z">
                                <w:r>
                                  <w:rPr>
                                    <w:rFonts w:ascii="Times New Roman" w:hAnsi="Times New Roman"/>
                                    <w:sz w:val="20"/>
                                    <w:szCs w:val="20"/>
                                  </w:rPr>
                                  <w:t>Figure 15</w:t>
                                </w:r>
                                <w:r w:rsidR="00C665A5">
                                  <w:rPr>
                                    <w:rFonts w:ascii="Times New Roman" w:hAnsi="Times New Roman"/>
                                    <w:sz w:val="20"/>
                                    <w:szCs w:val="20"/>
                                  </w:rPr>
                                  <w:t xml:space="preserve">. </w:t>
                                </w:r>
                              </w:ins>
                              <w:ins w:id="444" w:author="Eniola" w:date="2018-08-15T13:09:00Z">
                                <w:r w:rsidR="00F9380B">
                                  <w:rPr>
                                    <w:rFonts w:ascii="Times New Roman" w:hAnsi="Times New Roman"/>
                                    <w:sz w:val="20"/>
                                    <w:szCs w:val="20"/>
                                  </w:rPr>
                                  <w:t xml:space="preserve">Public </w:t>
                                </w:r>
                              </w:ins>
                              <w:ins w:id="445" w:author="Eniola" w:date="2018-08-15T13:11:00Z">
                                <w:r w:rsidR="00F9380B">
                                  <w:rPr>
                                    <w:rFonts w:ascii="Times New Roman" w:hAnsi="Times New Roman"/>
                                    <w:sz w:val="20"/>
                                    <w:szCs w:val="20"/>
                                  </w:rPr>
                                  <w:t xml:space="preserve">Voting Choices &amp; </w:t>
                                </w:r>
                              </w:ins>
                              <w:ins w:id="446" w:author="Eniola" w:date="2018-08-15T13:13:00Z">
                                <w:r w:rsidR="005B209C">
                                  <w:rPr>
                                    <w:rFonts w:ascii="Times New Roman" w:hAnsi="Times New Roman"/>
                                    <w:sz w:val="20"/>
                                    <w:szCs w:val="20"/>
                                  </w:rPr>
                                  <w:t>Consensus</w:t>
                                </w:r>
                              </w:ins>
                              <w:ins w:id="447" w:author="Eniola" w:date="2018-08-15T13:11:00Z">
                                <w:r w:rsidR="00F9380B">
                                  <w:rPr>
                                    <w:rFonts w:ascii="Times New Roman" w:hAnsi="Times New Roman"/>
                                    <w:sz w:val="20"/>
                                    <w:szCs w:val="20"/>
                                  </w:rPr>
                                  <w:t xml:space="preserve"> Process.</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79E5ABE" id="Group 73" o:spid="_x0000_s1086" style="position:absolute;left:0;text-align:left;margin-left:31.5pt;margin-top:52.75pt;width:445.5pt;height:265.5pt;z-index:251680256;mso-width-relative:margin" coordsize="58864,33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">
                <v:rect id="Rectangle 71" o:spid="_x0000_s1087" style="position:absolute;width:58864;height:30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" strokecolor="#1f4d78 [1604]" strokeweight="1pt">
                  <v:fill r:id="rId40" o:title="" recolor="t" rotate="t" type="frame"/>
                </v:rect>
                <v:shape id="Text Box 72" o:spid="_x0000_s1088" type="#_x0000_t202" style="position:absolute;left:1447;top:30956;width:3133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" fillcolor="window" strokeweight=".5pt">
                  <v:textbox>
                    <w:txbxContent>
                      <w:p w14:paraId="0BA0D957" w14:textId="2A0910E8" w:rsidR="00C665A5" w:rsidRPr="0043749F" w:rsidRDefault="00A8428D" w:rsidP="00C665A5">
                        <w:pPr>
                          <w:rPr>
                            <w:rFonts w:ascii="Times New Roman" w:hAnsi="Times New Roman"/>
                            <w:sz w:val="20"/>
                            <w:szCs w:val="20"/>
                            <w:rPrChange w:id="457" w:author="Eniola" w:date="2018-08-15T11:45:00Z">
                              <w:rPr/>
                            </w:rPrChange>
                          </w:rPr>
                        </w:pPr>
                        <w:ins w:id="458" w:author="Eniola" w:date="2018-08-15T11:45:00Z">
                          <w:r>
                            <w:rPr>
                              <w:rFonts w:ascii="Times New Roman" w:hAnsi="Times New Roman"/>
                              <w:sz w:val="20"/>
                              <w:szCs w:val="20"/>
                            </w:rPr>
                            <w:t>Figure 15</w:t>
                          </w:r>
                          <w:r w:rsidR="00C665A5">
                            <w:rPr>
                              <w:rFonts w:ascii="Times New Roman" w:hAnsi="Times New Roman"/>
                              <w:sz w:val="20"/>
                              <w:szCs w:val="20"/>
                            </w:rPr>
                            <w:t xml:space="preserve">. </w:t>
                          </w:r>
                        </w:ins>
                        <w:ins w:id="459" w:author="Eniola" w:date="2018-08-15T13:09:00Z">
                          <w:r w:rsidR="00F9380B">
                            <w:rPr>
                              <w:rFonts w:ascii="Times New Roman" w:hAnsi="Times New Roman"/>
                              <w:sz w:val="20"/>
                              <w:szCs w:val="20"/>
                            </w:rPr>
                            <w:t xml:space="preserve">Public </w:t>
                          </w:r>
                        </w:ins>
                        <w:ins w:id="460" w:author="Eniola" w:date="2018-08-15T13:11:00Z">
                          <w:r w:rsidR="00F9380B">
                            <w:rPr>
                              <w:rFonts w:ascii="Times New Roman" w:hAnsi="Times New Roman"/>
                              <w:sz w:val="20"/>
                              <w:szCs w:val="20"/>
                            </w:rPr>
                            <w:t xml:space="preserve">Voting Choices &amp; </w:t>
                          </w:r>
                        </w:ins>
                        <w:ins w:id="461" w:author="Eniola" w:date="2018-08-15T13:13:00Z">
                          <w:r w:rsidR="005B209C">
                            <w:rPr>
                              <w:rFonts w:ascii="Times New Roman" w:hAnsi="Times New Roman"/>
                              <w:sz w:val="20"/>
                              <w:szCs w:val="20"/>
                            </w:rPr>
                            <w:t>Consensus</w:t>
                          </w:r>
                        </w:ins>
                        <w:ins w:id="462" w:author="Eniola" w:date="2018-08-15T13:11:00Z">
                          <w:r w:rsidR="00F9380B">
                            <w:rPr>
                              <w:rFonts w:ascii="Times New Roman" w:hAnsi="Times New Roman"/>
                              <w:sz w:val="20"/>
                              <w:szCs w:val="20"/>
                            </w:rPr>
                            <w:t xml:space="preserve"> Process.</w:t>
                          </w:r>
                        </w:ins>
                      </w:p>
                    </w:txbxContent>
                  </v:textbox>
                </v:shape>
              </v:group>
            </w:pict>
          </mc:Fallback>
        </mc:AlternateContent>
      </w:r>
      <w:ins w:id="448" w:author="Eniola" w:date="2018-08-15T13:15:00Z">
        <w:r w:rsidR="00D30C3E">
          <w:rPr>
            <w:rFonts w:ascii="Times New Roman" w:hAnsi="Times New Roman"/>
            <w:sz w:val="20"/>
            <w:szCs w:val="20"/>
          </w:rPr>
          <w:t xml:space="preserve">Display - </w:t>
        </w:r>
      </w:ins>
      <w:ins w:id="449" w:author="Eniola" w:date="2018-08-15T12:59:00Z">
        <w:r w:rsidR="00782D19">
          <w:rPr>
            <w:rFonts w:ascii="Times New Roman" w:hAnsi="Times New Roman"/>
            <w:sz w:val="20"/>
            <w:szCs w:val="20"/>
          </w:rPr>
          <w:t xml:space="preserve">Various election results are displayed upon selecting the exact result you want to view such as the Presidential, Governorship, Senatorial, House of Reps, LGA Chairman </w:t>
        </w:r>
      </w:ins>
      <w:ins w:id="450" w:author="Eniola" w:date="2018-08-15T13:08:00Z">
        <w:r w:rsidR="00F9380B">
          <w:rPr>
            <w:rFonts w:ascii="Times New Roman" w:hAnsi="Times New Roman"/>
            <w:sz w:val="20"/>
            <w:szCs w:val="20"/>
          </w:rPr>
          <w:t>etc.</w:t>
        </w:r>
      </w:ins>
      <w:ins w:id="451" w:author="Eniola" w:date="2018-08-15T12:59:00Z">
        <w:r w:rsidR="00720483">
          <w:rPr>
            <w:rFonts w:ascii="Times New Roman" w:hAnsi="Times New Roman"/>
            <w:sz w:val="20"/>
            <w:szCs w:val="20"/>
          </w:rPr>
          <w:t xml:space="preserve"> according to state</w:t>
        </w:r>
        <w:r w:rsidR="00782D19">
          <w:rPr>
            <w:rFonts w:ascii="Times New Roman" w:hAnsi="Times New Roman"/>
            <w:sz w:val="20"/>
            <w:szCs w:val="20"/>
          </w:rPr>
          <w:t xml:space="preserve"> and election year</w:t>
        </w:r>
        <w:r w:rsidR="0029450E">
          <w:rPr>
            <w:rFonts w:ascii="Times New Roman" w:hAnsi="Times New Roman"/>
            <w:sz w:val="20"/>
            <w:szCs w:val="20"/>
          </w:rPr>
          <w:t>. See figure 15 below.</w:t>
        </w:r>
      </w:ins>
    </w:p>
    <w:p w14:paraId="738C4C39" w14:textId="2A9E6A40" w:rsidR="0029450E" w:rsidRDefault="0029450E">
      <w:pPr>
        <w:spacing w:line="360" w:lineRule="auto"/>
        <w:jc w:val="both"/>
        <w:rPr>
          <w:ins w:id="452" w:author="Eniola" w:date="2018-08-15T13:03:00Z"/>
          <w:rFonts w:ascii="Times New Roman" w:hAnsi="Times New Roman"/>
          <w:sz w:val="20"/>
          <w:szCs w:val="20"/>
        </w:rPr>
        <w:pPrChange w:id="453" w:author="Eniola" w:date="2018-08-15T13:03:00Z">
          <w:pPr>
            <w:pStyle w:val="ListParagraph"/>
            <w:numPr>
              <w:numId w:val="3"/>
            </w:numPr>
            <w:spacing w:line="360" w:lineRule="auto"/>
            <w:ind w:hanging="360"/>
            <w:jc w:val="both"/>
          </w:pPr>
        </w:pPrChange>
      </w:pPr>
    </w:p>
    <w:p w14:paraId="46B21BFA" w14:textId="7868B085" w:rsidR="0029450E" w:rsidRDefault="0029450E">
      <w:pPr>
        <w:spacing w:line="360" w:lineRule="auto"/>
        <w:jc w:val="both"/>
        <w:rPr>
          <w:ins w:id="454" w:author="Eniola" w:date="2018-08-15T13:03:00Z"/>
          <w:rFonts w:ascii="Times New Roman" w:hAnsi="Times New Roman"/>
          <w:sz w:val="20"/>
          <w:szCs w:val="20"/>
        </w:rPr>
        <w:pPrChange w:id="455" w:author="Eniola" w:date="2018-08-15T13:03:00Z">
          <w:pPr>
            <w:pStyle w:val="ListParagraph"/>
            <w:numPr>
              <w:numId w:val="3"/>
            </w:numPr>
            <w:spacing w:line="360" w:lineRule="auto"/>
            <w:ind w:hanging="360"/>
            <w:jc w:val="both"/>
          </w:pPr>
        </w:pPrChange>
      </w:pPr>
    </w:p>
    <w:p w14:paraId="6C0BB0CE" w14:textId="311CFA46" w:rsidR="0029450E" w:rsidRDefault="0029450E">
      <w:pPr>
        <w:spacing w:line="360" w:lineRule="auto"/>
        <w:jc w:val="both"/>
        <w:rPr>
          <w:ins w:id="456" w:author="Eniola" w:date="2018-08-15T13:03:00Z"/>
          <w:rFonts w:ascii="Times New Roman" w:hAnsi="Times New Roman"/>
          <w:sz w:val="20"/>
          <w:szCs w:val="20"/>
        </w:rPr>
        <w:pPrChange w:id="457" w:author="Eniola" w:date="2018-08-15T13:03:00Z">
          <w:pPr>
            <w:pStyle w:val="ListParagraph"/>
            <w:numPr>
              <w:numId w:val="3"/>
            </w:numPr>
            <w:spacing w:line="360" w:lineRule="auto"/>
            <w:ind w:hanging="360"/>
            <w:jc w:val="both"/>
          </w:pPr>
        </w:pPrChange>
      </w:pPr>
    </w:p>
    <w:p w14:paraId="26F0B716" w14:textId="7889FC35" w:rsidR="0029450E" w:rsidRDefault="0029450E">
      <w:pPr>
        <w:spacing w:line="360" w:lineRule="auto"/>
        <w:jc w:val="both"/>
        <w:rPr>
          <w:ins w:id="458" w:author="Eniola" w:date="2018-08-15T13:03:00Z"/>
          <w:rFonts w:ascii="Times New Roman" w:hAnsi="Times New Roman"/>
          <w:sz w:val="20"/>
          <w:szCs w:val="20"/>
        </w:rPr>
        <w:pPrChange w:id="459" w:author="Eniola" w:date="2018-08-15T13:03:00Z">
          <w:pPr>
            <w:pStyle w:val="ListParagraph"/>
            <w:numPr>
              <w:numId w:val="3"/>
            </w:numPr>
            <w:spacing w:line="360" w:lineRule="auto"/>
            <w:ind w:hanging="360"/>
            <w:jc w:val="both"/>
          </w:pPr>
        </w:pPrChange>
      </w:pPr>
    </w:p>
    <w:p w14:paraId="30730FE9" w14:textId="1A4F108C" w:rsidR="0029450E" w:rsidRDefault="0029450E">
      <w:pPr>
        <w:spacing w:line="360" w:lineRule="auto"/>
        <w:jc w:val="both"/>
        <w:rPr>
          <w:ins w:id="460" w:author="Eniola" w:date="2018-08-15T13:03:00Z"/>
          <w:rFonts w:ascii="Times New Roman" w:hAnsi="Times New Roman"/>
          <w:sz w:val="20"/>
          <w:szCs w:val="20"/>
        </w:rPr>
        <w:pPrChange w:id="461" w:author="Eniola" w:date="2018-08-15T13:03:00Z">
          <w:pPr>
            <w:pStyle w:val="ListParagraph"/>
            <w:numPr>
              <w:numId w:val="3"/>
            </w:numPr>
            <w:spacing w:line="360" w:lineRule="auto"/>
            <w:ind w:hanging="360"/>
            <w:jc w:val="both"/>
          </w:pPr>
        </w:pPrChange>
      </w:pPr>
    </w:p>
    <w:p w14:paraId="76B60DD2" w14:textId="06A74BAE" w:rsidR="0029450E" w:rsidRDefault="0029450E">
      <w:pPr>
        <w:spacing w:line="360" w:lineRule="auto"/>
        <w:jc w:val="both"/>
        <w:rPr>
          <w:ins w:id="462" w:author="Eniola" w:date="2018-08-15T13:03:00Z"/>
          <w:rFonts w:ascii="Times New Roman" w:hAnsi="Times New Roman"/>
          <w:sz w:val="20"/>
          <w:szCs w:val="20"/>
        </w:rPr>
        <w:pPrChange w:id="463" w:author="Eniola" w:date="2018-08-15T13:03:00Z">
          <w:pPr>
            <w:pStyle w:val="ListParagraph"/>
            <w:numPr>
              <w:numId w:val="3"/>
            </w:numPr>
            <w:spacing w:line="360" w:lineRule="auto"/>
            <w:ind w:hanging="360"/>
            <w:jc w:val="both"/>
          </w:pPr>
        </w:pPrChange>
      </w:pPr>
    </w:p>
    <w:p w14:paraId="5B0F1220" w14:textId="65F6CC69" w:rsidR="0029450E" w:rsidRDefault="0029450E">
      <w:pPr>
        <w:spacing w:line="360" w:lineRule="auto"/>
        <w:jc w:val="both"/>
        <w:rPr>
          <w:ins w:id="464" w:author="Eniola" w:date="2018-08-15T13:03:00Z"/>
          <w:rFonts w:ascii="Times New Roman" w:hAnsi="Times New Roman"/>
          <w:sz w:val="20"/>
          <w:szCs w:val="20"/>
        </w:rPr>
        <w:pPrChange w:id="465" w:author="Eniola" w:date="2018-08-15T13:03:00Z">
          <w:pPr>
            <w:pStyle w:val="ListParagraph"/>
            <w:numPr>
              <w:numId w:val="3"/>
            </w:numPr>
            <w:spacing w:line="360" w:lineRule="auto"/>
            <w:ind w:hanging="360"/>
            <w:jc w:val="both"/>
          </w:pPr>
        </w:pPrChange>
      </w:pPr>
    </w:p>
    <w:p w14:paraId="4C204004" w14:textId="05C07E97" w:rsidR="0029450E" w:rsidRDefault="0029450E">
      <w:pPr>
        <w:spacing w:line="360" w:lineRule="auto"/>
        <w:jc w:val="both"/>
        <w:rPr>
          <w:ins w:id="466" w:author="Eniola" w:date="2018-08-15T13:03:00Z"/>
          <w:rFonts w:ascii="Times New Roman" w:hAnsi="Times New Roman"/>
          <w:sz w:val="20"/>
          <w:szCs w:val="20"/>
        </w:rPr>
        <w:pPrChange w:id="467" w:author="Eniola" w:date="2018-08-15T13:03:00Z">
          <w:pPr>
            <w:pStyle w:val="ListParagraph"/>
            <w:numPr>
              <w:numId w:val="3"/>
            </w:numPr>
            <w:spacing w:line="360" w:lineRule="auto"/>
            <w:ind w:hanging="360"/>
            <w:jc w:val="both"/>
          </w:pPr>
        </w:pPrChange>
      </w:pPr>
    </w:p>
    <w:p w14:paraId="69EAD017" w14:textId="4AD6D32E" w:rsidR="0029450E" w:rsidRDefault="0029450E">
      <w:pPr>
        <w:spacing w:line="360" w:lineRule="auto"/>
        <w:jc w:val="both"/>
        <w:rPr>
          <w:ins w:id="468" w:author="Eniola" w:date="2018-08-15T13:03:00Z"/>
          <w:rFonts w:ascii="Times New Roman" w:hAnsi="Times New Roman"/>
          <w:sz w:val="20"/>
          <w:szCs w:val="20"/>
        </w:rPr>
        <w:pPrChange w:id="469" w:author="Eniola" w:date="2018-08-15T13:03:00Z">
          <w:pPr>
            <w:pStyle w:val="ListParagraph"/>
            <w:numPr>
              <w:numId w:val="3"/>
            </w:numPr>
            <w:spacing w:line="360" w:lineRule="auto"/>
            <w:ind w:hanging="360"/>
            <w:jc w:val="both"/>
          </w:pPr>
        </w:pPrChange>
      </w:pPr>
    </w:p>
    <w:p w14:paraId="178336D2" w14:textId="4A028768" w:rsidR="0029450E" w:rsidRPr="0029450E" w:rsidRDefault="0029450E">
      <w:pPr>
        <w:spacing w:line="360" w:lineRule="auto"/>
        <w:jc w:val="both"/>
        <w:rPr>
          <w:ins w:id="470" w:author="Eniola" w:date="2018-08-15T11:31:00Z"/>
          <w:rFonts w:ascii="Times New Roman" w:hAnsi="Times New Roman"/>
          <w:sz w:val="20"/>
          <w:szCs w:val="20"/>
          <w:rPrChange w:id="471" w:author="Eniola" w:date="2018-08-15T13:03:00Z">
            <w:rPr>
              <w:ins w:id="472" w:author="Eniola" w:date="2018-08-15T11:31:00Z"/>
            </w:rPr>
          </w:rPrChange>
        </w:rPr>
        <w:pPrChange w:id="473" w:author="Eniola" w:date="2018-08-15T13:03:00Z">
          <w:pPr>
            <w:pStyle w:val="ListParagraph"/>
            <w:numPr>
              <w:numId w:val="3"/>
            </w:numPr>
            <w:spacing w:line="360" w:lineRule="auto"/>
            <w:ind w:hanging="360"/>
            <w:jc w:val="both"/>
          </w:pPr>
        </w:pPrChange>
      </w:pPr>
    </w:p>
    <w:p w14:paraId="418D0978" w14:textId="1ECC3E46" w:rsidR="00DE4612" w:rsidRDefault="001D7DEE" w:rsidP="00A85BD5">
      <w:pPr>
        <w:pStyle w:val="ListParagraph"/>
        <w:numPr>
          <w:ilvl w:val="0"/>
          <w:numId w:val="3"/>
        </w:numPr>
        <w:spacing w:line="360" w:lineRule="auto"/>
        <w:jc w:val="both"/>
        <w:rPr>
          <w:ins w:id="474" w:author="Eniola" w:date="2018-08-15T13:17:00Z"/>
          <w:rFonts w:ascii="Times New Roman" w:hAnsi="Times New Roman"/>
          <w:sz w:val="20"/>
          <w:szCs w:val="20"/>
        </w:rPr>
      </w:pPr>
      <w:r>
        <w:rPr>
          <w:rFonts w:ascii="Times New Roman" w:hAnsi="Times New Roman"/>
          <w:noProof/>
          <w:sz w:val="20"/>
          <w:szCs w:val="20"/>
        </w:rPr>
        <w:lastRenderedPageBreak/>
        <mc:AlternateContent>
          <mc:Choice Requires="wpg">
            <w:drawing>
              <wp:anchor distT="0" distB="0" distL="114300" distR="114300" simplePos="0" relativeHeight="251684352" behindDoc="0" locked="0" layoutInCell="1" allowOverlap="1" wp14:anchorId="1C7DD159" wp14:editId="44B0480C">
                <wp:simplePos x="0" y="0"/>
                <wp:positionH relativeFrom="column">
                  <wp:posOffset>542925</wp:posOffset>
                </wp:positionH>
                <wp:positionV relativeFrom="paragraph">
                  <wp:posOffset>676275</wp:posOffset>
                </wp:positionV>
                <wp:extent cx="5505450" cy="3200400"/>
                <wp:effectExtent l="0" t="0" r="19050" b="19050"/>
                <wp:wrapNone/>
                <wp:docPr id="56" name="Group 56"/>
                <wp:cNvGraphicFramePr/>
                <a:graphic xmlns:a="http://schemas.openxmlformats.org/drawingml/2006/main">
                  <a:graphicData uri="http://schemas.microsoft.com/office/word/2010/wordprocessingGroup">
                    <wpg:wgp>
                      <wpg:cNvGrpSpPr/>
                      <wpg:grpSpPr>
                        <a:xfrm>
                          <a:off x="0" y="0"/>
                          <a:ext cx="5505450" cy="3200400"/>
                          <a:chOff x="0" y="0"/>
                          <a:chExt cx="5505450" cy="3200400"/>
                        </a:xfrm>
                      </wpg:grpSpPr>
                      <wps:wsp>
                        <wps:cNvPr id="74" name="Rectangle 74"/>
                        <wps:cNvSpPr/>
                        <wps:spPr>
                          <a:xfrm>
                            <a:off x="0" y="0"/>
                            <a:ext cx="5505450" cy="2847975"/>
                          </a:xfrm>
                          <a:prstGeom prst="rect">
                            <a:avLst/>
                          </a:prstGeom>
                          <a:blipFill dpi="0" rotWithShape="1">
                            <a:blip r:embed="rId4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Text Box 75"/>
                        <wps:cNvSpPr txBox="1"/>
                        <wps:spPr>
                          <a:xfrm>
                            <a:off x="152400" y="2924175"/>
                            <a:ext cx="3495675" cy="276225"/>
                          </a:xfrm>
                          <a:prstGeom prst="rect">
                            <a:avLst/>
                          </a:prstGeom>
                          <a:solidFill>
                            <a:sysClr val="window" lastClr="FFFFFF"/>
                          </a:solidFill>
                          <a:ln w="6350">
                            <a:solidFill>
                              <a:prstClr val="black"/>
                            </a:solidFill>
                          </a:ln>
                        </wps:spPr>
                        <wps:txbx>
                          <w:txbxContent>
                            <w:p w14:paraId="1E6B264F" w14:textId="1470EC8F" w:rsidR="00B96D13" w:rsidRPr="0043749F" w:rsidRDefault="00B96D13" w:rsidP="00B96D13">
                              <w:pPr>
                                <w:rPr>
                                  <w:rFonts w:ascii="Times New Roman" w:hAnsi="Times New Roman"/>
                                  <w:sz w:val="20"/>
                                  <w:szCs w:val="20"/>
                                  <w:rPrChange w:id="475" w:author="Eniola" w:date="2018-08-15T11:45:00Z">
                                    <w:rPr/>
                                  </w:rPrChange>
                                </w:rPr>
                              </w:pPr>
                              <w:ins w:id="476" w:author="Eniola" w:date="2018-08-15T11:45:00Z">
                                <w:r>
                                  <w:rPr>
                                    <w:rFonts w:ascii="Times New Roman" w:hAnsi="Times New Roman"/>
                                    <w:sz w:val="20"/>
                                    <w:szCs w:val="20"/>
                                  </w:rPr>
                                  <w:t xml:space="preserve">Figure 16. </w:t>
                                </w:r>
                              </w:ins>
                              <w:ins w:id="477" w:author="Eniola" w:date="2018-08-15T13:20:00Z">
                                <w:r>
                                  <w:rPr>
                                    <w:rFonts w:ascii="Times New Roman" w:hAnsi="Times New Roman"/>
                                    <w:sz w:val="20"/>
                                    <w:szCs w:val="20"/>
                                  </w:rPr>
                                  <w:t>Designed Block for All Contesting Parties.</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C7DD159" id="Group 56" o:spid="_x0000_s1089" style="position:absolute;left:0;text-align:left;margin-left:42.75pt;margin-top:53.25pt;width:433.5pt;height:252pt;z-index:251684352" coordsize="5505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">
                <v:rect id="Rectangle 74" o:spid="_x0000_s1090" style="position:absolute;width:55054;height:2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" strokecolor="#1f4d78 [1604]" strokeweight="1pt">
                  <v:fill r:id="rId42" o:title="" recolor="t" rotate="t" type="frame"/>
                </v:rect>
                <v:shape id="Text Box 75" o:spid="_x0000_s1091" type="#_x0000_t202" style="position:absolute;left:1524;top:29241;width:34956;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" fillcolor="window" strokeweight=".5pt">
                  <v:textbox>
                    <w:txbxContent>
                      <w:p w14:paraId="1E6B264F" w14:textId="1470EC8F" w:rsidR="00B96D13" w:rsidRPr="0043749F" w:rsidRDefault="00B96D13" w:rsidP="00B96D13">
                        <w:pPr>
                          <w:rPr>
                            <w:rFonts w:ascii="Times New Roman" w:hAnsi="Times New Roman"/>
                            <w:sz w:val="20"/>
                            <w:szCs w:val="20"/>
                            <w:rPrChange w:id="493" w:author="Eniola" w:date="2018-08-15T11:45:00Z">
                              <w:rPr/>
                            </w:rPrChange>
                          </w:rPr>
                        </w:pPr>
                        <w:ins w:id="494" w:author="Eniola" w:date="2018-08-15T11:45:00Z">
                          <w:r>
                            <w:rPr>
                              <w:rFonts w:ascii="Times New Roman" w:hAnsi="Times New Roman"/>
                              <w:sz w:val="20"/>
                              <w:szCs w:val="20"/>
                            </w:rPr>
                            <w:t xml:space="preserve">Figure 16. </w:t>
                          </w:r>
                        </w:ins>
                        <w:ins w:id="495" w:author="Eniola" w:date="2018-08-15T13:20:00Z">
                          <w:r>
                            <w:rPr>
                              <w:rFonts w:ascii="Times New Roman" w:hAnsi="Times New Roman"/>
                              <w:sz w:val="20"/>
                              <w:szCs w:val="20"/>
                            </w:rPr>
                            <w:t>Designed Block for All Contesting Parties.</w:t>
                          </w:r>
                        </w:ins>
                      </w:p>
                    </w:txbxContent>
                  </v:textbox>
                </v:shape>
              </v:group>
            </w:pict>
          </mc:Fallback>
        </mc:AlternateContent>
      </w:r>
      <w:r w:rsidR="00B9476D" w:rsidRPr="00A85BD5">
        <w:rPr>
          <w:rFonts w:ascii="Times New Roman" w:hAnsi="Times New Roman"/>
          <w:sz w:val="20"/>
          <w:szCs w:val="20"/>
        </w:rPr>
        <w:t xml:space="preserve">The entire voting system is decentralized which means that information is stored in computers around the world, and is constantly updated in real time to reflect changes in </w:t>
      </w:r>
      <w:r w:rsidR="000F3B85" w:rsidRPr="00A85BD5">
        <w:rPr>
          <w:rFonts w:ascii="Times New Roman" w:hAnsi="Times New Roman"/>
          <w:sz w:val="20"/>
          <w:szCs w:val="20"/>
        </w:rPr>
        <w:t>voting and accounts by bringing records together with blocks chronologically for all parties.</w:t>
      </w:r>
    </w:p>
    <w:p w14:paraId="7E31B279" w14:textId="45A941CB" w:rsidR="00E92E61" w:rsidRDefault="00E92E61">
      <w:pPr>
        <w:spacing w:line="360" w:lineRule="auto"/>
        <w:jc w:val="both"/>
        <w:rPr>
          <w:ins w:id="478" w:author="Eniola" w:date="2018-08-15T13:17:00Z"/>
          <w:rFonts w:ascii="Times New Roman" w:hAnsi="Times New Roman"/>
          <w:sz w:val="20"/>
          <w:szCs w:val="20"/>
        </w:rPr>
        <w:pPrChange w:id="479" w:author="Eniola" w:date="2018-08-15T13:17:00Z">
          <w:pPr>
            <w:pStyle w:val="ListParagraph"/>
            <w:numPr>
              <w:numId w:val="3"/>
            </w:numPr>
            <w:spacing w:line="360" w:lineRule="auto"/>
            <w:ind w:hanging="360"/>
            <w:jc w:val="both"/>
          </w:pPr>
        </w:pPrChange>
      </w:pPr>
    </w:p>
    <w:p w14:paraId="23FCD2FF" w14:textId="39692D07" w:rsidR="00E92E61" w:rsidRDefault="00E92E61">
      <w:pPr>
        <w:spacing w:line="360" w:lineRule="auto"/>
        <w:jc w:val="both"/>
        <w:rPr>
          <w:ins w:id="480" w:author="Eniola" w:date="2018-08-15T13:17:00Z"/>
          <w:rFonts w:ascii="Times New Roman" w:hAnsi="Times New Roman"/>
          <w:sz w:val="20"/>
          <w:szCs w:val="20"/>
        </w:rPr>
        <w:pPrChange w:id="481" w:author="Eniola" w:date="2018-08-15T13:17:00Z">
          <w:pPr>
            <w:pStyle w:val="ListParagraph"/>
            <w:numPr>
              <w:numId w:val="3"/>
            </w:numPr>
            <w:spacing w:line="360" w:lineRule="auto"/>
            <w:ind w:hanging="360"/>
            <w:jc w:val="both"/>
          </w:pPr>
        </w:pPrChange>
      </w:pPr>
    </w:p>
    <w:p w14:paraId="12F13379" w14:textId="7ABE77EF" w:rsidR="00E92E61" w:rsidRDefault="00E92E61">
      <w:pPr>
        <w:spacing w:line="360" w:lineRule="auto"/>
        <w:jc w:val="both"/>
        <w:rPr>
          <w:ins w:id="482" w:author="Eniola" w:date="2018-08-15T13:17:00Z"/>
          <w:rFonts w:ascii="Times New Roman" w:hAnsi="Times New Roman"/>
          <w:sz w:val="20"/>
          <w:szCs w:val="20"/>
        </w:rPr>
        <w:pPrChange w:id="483" w:author="Eniola" w:date="2018-08-15T13:17:00Z">
          <w:pPr>
            <w:pStyle w:val="ListParagraph"/>
            <w:numPr>
              <w:numId w:val="3"/>
            </w:numPr>
            <w:spacing w:line="360" w:lineRule="auto"/>
            <w:ind w:hanging="360"/>
            <w:jc w:val="both"/>
          </w:pPr>
        </w:pPrChange>
      </w:pPr>
    </w:p>
    <w:p w14:paraId="780C080D" w14:textId="38FC6745" w:rsidR="00E92E61" w:rsidRDefault="00E92E61">
      <w:pPr>
        <w:spacing w:line="360" w:lineRule="auto"/>
        <w:jc w:val="both"/>
        <w:rPr>
          <w:ins w:id="484" w:author="Eniola" w:date="2018-08-15T13:17:00Z"/>
          <w:rFonts w:ascii="Times New Roman" w:hAnsi="Times New Roman"/>
          <w:sz w:val="20"/>
          <w:szCs w:val="20"/>
        </w:rPr>
        <w:pPrChange w:id="485" w:author="Eniola" w:date="2018-08-15T13:17:00Z">
          <w:pPr>
            <w:pStyle w:val="ListParagraph"/>
            <w:numPr>
              <w:numId w:val="3"/>
            </w:numPr>
            <w:spacing w:line="360" w:lineRule="auto"/>
            <w:ind w:hanging="360"/>
            <w:jc w:val="both"/>
          </w:pPr>
        </w:pPrChange>
      </w:pPr>
    </w:p>
    <w:p w14:paraId="46129D55" w14:textId="7CA78165" w:rsidR="00E92E61" w:rsidRDefault="00E92E61">
      <w:pPr>
        <w:spacing w:line="360" w:lineRule="auto"/>
        <w:jc w:val="both"/>
        <w:rPr>
          <w:ins w:id="486" w:author="Eniola" w:date="2018-08-15T13:17:00Z"/>
          <w:rFonts w:ascii="Times New Roman" w:hAnsi="Times New Roman"/>
          <w:sz w:val="20"/>
          <w:szCs w:val="20"/>
        </w:rPr>
        <w:pPrChange w:id="487" w:author="Eniola" w:date="2018-08-15T13:17:00Z">
          <w:pPr>
            <w:pStyle w:val="ListParagraph"/>
            <w:numPr>
              <w:numId w:val="3"/>
            </w:numPr>
            <w:spacing w:line="360" w:lineRule="auto"/>
            <w:ind w:hanging="360"/>
            <w:jc w:val="both"/>
          </w:pPr>
        </w:pPrChange>
      </w:pPr>
    </w:p>
    <w:p w14:paraId="411BE957" w14:textId="296F04A6" w:rsidR="00E92E61" w:rsidRDefault="00E92E61">
      <w:pPr>
        <w:spacing w:line="360" w:lineRule="auto"/>
        <w:jc w:val="both"/>
        <w:rPr>
          <w:ins w:id="488" w:author="Eniola" w:date="2018-08-15T13:17:00Z"/>
          <w:rFonts w:ascii="Times New Roman" w:hAnsi="Times New Roman"/>
          <w:sz w:val="20"/>
          <w:szCs w:val="20"/>
        </w:rPr>
        <w:pPrChange w:id="489" w:author="Eniola" w:date="2018-08-15T13:17:00Z">
          <w:pPr>
            <w:pStyle w:val="ListParagraph"/>
            <w:numPr>
              <w:numId w:val="3"/>
            </w:numPr>
            <w:spacing w:line="360" w:lineRule="auto"/>
            <w:ind w:hanging="360"/>
            <w:jc w:val="both"/>
          </w:pPr>
        </w:pPrChange>
      </w:pPr>
    </w:p>
    <w:p w14:paraId="23121425" w14:textId="28FCA7DE" w:rsidR="00E92E61" w:rsidRDefault="00E92E61">
      <w:pPr>
        <w:spacing w:line="360" w:lineRule="auto"/>
        <w:jc w:val="both"/>
        <w:rPr>
          <w:ins w:id="490" w:author="Eniola" w:date="2018-08-15T13:17:00Z"/>
          <w:rFonts w:ascii="Times New Roman" w:hAnsi="Times New Roman"/>
          <w:sz w:val="20"/>
          <w:szCs w:val="20"/>
        </w:rPr>
        <w:pPrChange w:id="491" w:author="Eniola" w:date="2018-08-15T13:17:00Z">
          <w:pPr>
            <w:pStyle w:val="ListParagraph"/>
            <w:numPr>
              <w:numId w:val="3"/>
            </w:numPr>
            <w:spacing w:line="360" w:lineRule="auto"/>
            <w:ind w:hanging="360"/>
            <w:jc w:val="both"/>
          </w:pPr>
        </w:pPrChange>
      </w:pPr>
    </w:p>
    <w:p w14:paraId="7FC0CB48" w14:textId="30B303A1" w:rsidR="00E92E61" w:rsidRDefault="00E92E61">
      <w:pPr>
        <w:spacing w:line="360" w:lineRule="auto"/>
        <w:jc w:val="both"/>
        <w:rPr>
          <w:ins w:id="492" w:author="Eniola" w:date="2018-08-15T13:17:00Z"/>
          <w:rFonts w:ascii="Times New Roman" w:hAnsi="Times New Roman"/>
          <w:sz w:val="20"/>
          <w:szCs w:val="20"/>
        </w:rPr>
        <w:pPrChange w:id="493" w:author="Eniola" w:date="2018-08-15T13:17:00Z">
          <w:pPr>
            <w:pStyle w:val="ListParagraph"/>
            <w:numPr>
              <w:numId w:val="3"/>
            </w:numPr>
            <w:spacing w:line="360" w:lineRule="auto"/>
            <w:ind w:hanging="360"/>
            <w:jc w:val="both"/>
          </w:pPr>
        </w:pPrChange>
      </w:pPr>
    </w:p>
    <w:p w14:paraId="5E9EFF7E" w14:textId="4DD8E754" w:rsidR="00E92E61" w:rsidRDefault="00E92E61">
      <w:pPr>
        <w:spacing w:line="360" w:lineRule="auto"/>
        <w:jc w:val="both"/>
        <w:rPr>
          <w:ins w:id="494" w:author="Eniola" w:date="2018-08-15T13:17:00Z"/>
          <w:rFonts w:ascii="Times New Roman" w:hAnsi="Times New Roman"/>
          <w:sz w:val="20"/>
          <w:szCs w:val="20"/>
        </w:rPr>
        <w:pPrChange w:id="495" w:author="Eniola" w:date="2018-08-15T13:17:00Z">
          <w:pPr>
            <w:pStyle w:val="ListParagraph"/>
            <w:numPr>
              <w:numId w:val="3"/>
            </w:numPr>
            <w:spacing w:line="360" w:lineRule="auto"/>
            <w:ind w:hanging="360"/>
            <w:jc w:val="both"/>
          </w:pPr>
        </w:pPrChange>
      </w:pPr>
    </w:p>
    <w:p w14:paraId="0ACFF769" w14:textId="7F03B999" w:rsidR="00E92E61" w:rsidRPr="00E92E61" w:rsidRDefault="00E92E61">
      <w:pPr>
        <w:spacing w:line="360" w:lineRule="auto"/>
        <w:jc w:val="both"/>
        <w:rPr>
          <w:rFonts w:ascii="Times New Roman" w:hAnsi="Times New Roman"/>
          <w:sz w:val="20"/>
          <w:szCs w:val="20"/>
          <w:rPrChange w:id="496" w:author="Eniola" w:date="2018-08-15T13:17:00Z">
            <w:rPr/>
          </w:rPrChange>
        </w:rPr>
        <w:pPrChange w:id="497" w:author="Eniola" w:date="2018-08-15T13:17:00Z">
          <w:pPr>
            <w:pStyle w:val="ListParagraph"/>
            <w:numPr>
              <w:numId w:val="3"/>
            </w:numPr>
            <w:spacing w:line="360" w:lineRule="auto"/>
            <w:ind w:hanging="360"/>
            <w:jc w:val="both"/>
          </w:pPr>
        </w:pPrChange>
      </w:pPr>
    </w:p>
    <w:p w14:paraId="5AB10A19" w14:textId="77777777" w:rsidR="000A3343" w:rsidRPr="00A85BD5" w:rsidRDefault="007113EA" w:rsidP="00A85BD5">
      <w:pPr>
        <w:pStyle w:val="ListParagraph"/>
        <w:numPr>
          <w:ilvl w:val="0"/>
          <w:numId w:val="3"/>
        </w:numPr>
        <w:spacing w:line="360" w:lineRule="auto"/>
        <w:jc w:val="both"/>
        <w:rPr>
          <w:rFonts w:ascii="Times New Roman" w:hAnsi="Times New Roman"/>
          <w:sz w:val="20"/>
          <w:szCs w:val="20"/>
        </w:rPr>
      </w:pPr>
      <w:r w:rsidRPr="00A85BD5">
        <w:rPr>
          <w:rFonts w:ascii="Times New Roman" w:hAnsi="Times New Roman"/>
          <w:sz w:val="20"/>
          <w:szCs w:val="20"/>
        </w:rPr>
        <w:t>Votes are owned by the identities which are the public keys.</w:t>
      </w:r>
    </w:p>
    <w:p w14:paraId="54DD4230" w14:textId="77777777" w:rsidR="00450102" w:rsidRPr="00A85BD5" w:rsidRDefault="007113EA" w:rsidP="00EF58CB">
      <w:pPr>
        <w:pStyle w:val="ListParagraph"/>
        <w:numPr>
          <w:ilvl w:val="0"/>
          <w:numId w:val="3"/>
        </w:numPr>
        <w:spacing w:line="360" w:lineRule="auto"/>
        <w:jc w:val="both"/>
        <w:rPr>
          <w:rFonts w:ascii="Times New Roman" w:hAnsi="Times New Roman"/>
          <w:sz w:val="20"/>
          <w:szCs w:val="20"/>
        </w:rPr>
      </w:pPr>
      <w:r w:rsidRPr="00A85BD5">
        <w:rPr>
          <w:rFonts w:ascii="Times New Roman" w:hAnsi="Times New Roman"/>
          <w:sz w:val="20"/>
          <w:szCs w:val="20"/>
        </w:rPr>
        <w:t>The integrity of the system</w:t>
      </w:r>
      <w:r w:rsidR="008552C0" w:rsidRPr="00A85BD5">
        <w:rPr>
          <w:rFonts w:ascii="Times New Roman" w:hAnsi="Times New Roman"/>
          <w:sz w:val="20"/>
          <w:szCs w:val="20"/>
        </w:rPr>
        <w:t xml:space="preserve"> is protected by secured hashes</w:t>
      </w:r>
    </w:p>
    <w:p w14:paraId="474114DD" w14:textId="7D327937" w:rsidR="008552C0" w:rsidRPr="00A85BD5" w:rsidDel="00DF5E7F" w:rsidRDefault="007D2840">
      <w:pPr>
        <w:spacing w:line="360" w:lineRule="auto"/>
        <w:ind w:left="720"/>
        <w:jc w:val="both"/>
        <w:rPr>
          <w:del w:id="498" w:author="Eniola" w:date="2018-08-15T13:23:00Z"/>
          <w:rFonts w:ascii="Times New Roman" w:hAnsi="Times New Roman"/>
          <w:sz w:val="20"/>
          <w:szCs w:val="20"/>
        </w:rPr>
        <w:pPrChange w:id="499" w:author="Eniola" w:date="2018-08-08T18:20:00Z">
          <w:pPr>
            <w:spacing w:line="360" w:lineRule="auto"/>
            <w:jc w:val="both"/>
          </w:pPr>
        </w:pPrChange>
      </w:pPr>
      <w:r>
        <w:rPr>
          <w:rFonts w:ascii="Times New Roman" w:hAnsi="Times New Roman"/>
          <w:noProof/>
          <w:sz w:val="20"/>
          <w:szCs w:val="20"/>
        </w:rPr>
        <mc:AlternateContent>
          <mc:Choice Requires="wpg">
            <w:drawing>
              <wp:anchor distT="0" distB="0" distL="114300" distR="114300" simplePos="0" relativeHeight="251659776" behindDoc="0" locked="0" layoutInCell="1" allowOverlap="1" wp14:anchorId="2D3B77F1" wp14:editId="64552A8E">
                <wp:simplePos x="0" y="0"/>
                <wp:positionH relativeFrom="column">
                  <wp:posOffset>914400</wp:posOffset>
                </wp:positionH>
                <wp:positionV relativeFrom="paragraph">
                  <wp:posOffset>2219325</wp:posOffset>
                </wp:positionV>
                <wp:extent cx="4800601" cy="2295525"/>
                <wp:effectExtent l="0" t="0" r="19050" b="9525"/>
                <wp:wrapNone/>
                <wp:docPr id="65" name="Group 65"/>
                <wp:cNvGraphicFramePr/>
                <a:graphic xmlns:a="http://schemas.openxmlformats.org/drawingml/2006/main">
                  <a:graphicData uri="http://schemas.microsoft.com/office/word/2010/wordprocessingGroup">
                    <wpg:wgp>
                      <wpg:cNvGrpSpPr/>
                      <wpg:grpSpPr>
                        <a:xfrm>
                          <a:off x="0" y="0"/>
                          <a:ext cx="4800601" cy="2295525"/>
                          <a:chOff x="-1" y="0"/>
                          <a:chExt cx="5781676" cy="2758021"/>
                        </a:xfrm>
                      </wpg:grpSpPr>
                      <wps:wsp>
                        <wps:cNvPr id="48" name="Rectangle 48"/>
                        <wps:cNvSpPr>
                          <a:spLocks/>
                        </wps:cNvSpPr>
                        <wps:spPr>
                          <a:xfrm>
                            <a:off x="9525" y="0"/>
                            <a:ext cx="5772150" cy="2438400"/>
                          </a:xfrm>
                          <a:prstGeom prst="rect">
                            <a:avLst/>
                          </a:prstGeom>
                          <a:blipFill dpi="0" rotWithShape="1">
                            <a:blip r:embed="rId43">
                              <a:extLst>
                                <a:ext uri="{28A0092B-C50C-407E-A947-70E740481C1C}">
                                  <a14:useLocalDpi xmlns:a14="http://schemas.microsoft.com/office/drawing/2010/main" val="0"/>
                                </a:ext>
                              </a:extLst>
                            </a:blip>
                            <a:srcRect/>
                            <a:stretch>
                              <a:fillRect/>
                            </a:stretch>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53"/>
                        <wps:cNvSpPr txBox="1">
                          <a:spLocks/>
                        </wps:cNvSpPr>
                        <wps:spPr>
                          <a:xfrm>
                            <a:off x="-1" y="2457450"/>
                            <a:ext cx="3590604" cy="300571"/>
                          </a:xfrm>
                          <a:prstGeom prst="rect">
                            <a:avLst/>
                          </a:prstGeom>
                          <a:solidFill>
                            <a:sysClr val="window" lastClr="FFFFFF"/>
                          </a:solidFill>
                          <a:ln w="6350">
                            <a:noFill/>
                          </a:ln>
                        </wps:spPr>
                        <wps:txbx>
                          <w:txbxContent>
                            <w:p w14:paraId="59324CD3" w14:textId="677BE495" w:rsidR="0037338C" w:rsidRPr="00E852C8" w:rsidRDefault="0037338C" w:rsidP="0037338C">
                              <w:pPr>
                                <w:rPr>
                                  <w:rFonts w:ascii="Times New Roman" w:hAnsi="Times New Roman"/>
                                  <w:sz w:val="20"/>
                                  <w:szCs w:val="20"/>
                                </w:rPr>
                              </w:pPr>
                              <w:r>
                                <w:rPr>
                                  <w:rFonts w:ascii="Times New Roman" w:hAnsi="Times New Roman"/>
                                  <w:sz w:val="20"/>
                                  <w:szCs w:val="20"/>
                                </w:rPr>
                                <w:t xml:space="preserve">Fig. </w:t>
                              </w:r>
                              <w:ins w:id="500" w:author="Eniola" w:date="2018-08-10T10:42:00Z">
                                <w:r w:rsidR="007D2840">
                                  <w:rPr>
                                    <w:rFonts w:ascii="Times New Roman" w:hAnsi="Times New Roman"/>
                                    <w:sz w:val="20"/>
                                    <w:szCs w:val="20"/>
                                  </w:rPr>
                                  <w:t>17</w:t>
                                </w:r>
                              </w:ins>
                              <w:del w:id="501" w:author="Eniola" w:date="2018-08-10T10:42:00Z">
                                <w:r w:rsidR="00142846" w:rsidDel="00EA3212">
                                  <w:rPr>
                                    <w:rFonts w:ascii="Times New Roman" w:hAnsi="Times New Roman"/>
                                    <w:sz w:val="20"/>
                                    <w:szCs w:val="20"/>
                                  </w:rPr>
                                  <w:delText>5</w:delText>
                                </w:r>
                              </w:del>
                              <w:r>
                                <w:rPr>
                                  <w:rFonts w:ascii="Times New Roman" w:hAnsi="Times New Roman"/>
                                  <w:sz w:val="20"/>
                                  <w:szCs w:val="20"/>
                                </w:rPr>
                                <w:t>. Consensus Protocol – Block</w:t>
                              </w:r>
                              <w:del w:id="502" w:author="Eniola" w:date="2018-08-10T10:46:00Z">
                                <w:r w:rsidDel="00BB093E">
                                  <w:rPr>
                                    <w:rFonts w:ascii="Times New Roman" w:hAnsi="Times New Roman"/>
                                    <w:sz w:val="20"/>
                                    <w:szCs w:val="20"/>
                                  </w:rPr>
                                  <w:delText>s</w:delText>
                                </w:r>
                              </w:del>
                              <w:r>
                                <w:rPr>
                                  <w:rFonts w:ascii="Times New Roman" w:hAnsi="Times New Roman"/>
                                  <w:sz w:val="20"/>
                                  <w:szCs w:val="20"/>
                                </w:rPr>
                                <w:t xml:space="preserve"> Checks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3B77F1" id="Group 65" o:spid="_x0000_s1092" style="position:absolute;left:0;text-align:left;margin-left:1in;margin-top:174.75pt;width:378pt;height:180.75pt;z-index:251659776;mso-width-relative:margin;mso-height-relative:margin" coordorigin="" coordsize="57816,27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">
                <v:rect id="Rectangle 48" o:spid="_x0000_s1093" style="position:absolute;left:95;width:57721;height:243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" strokecolor="#41719c" strokeweight="1pt">
                  <v:fill r:id="rId44" o:title="" recolor="t" rotate="t" type="frame"/>
                  <v:path arrowok="t"/>
                </v:rect>
                <v:shape id="Text Box 53" o:spid="_x0000_s1094" type="#_x0000_t202" style="position:absolute;top:24574;width:35906;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" fillcolor="window" stroked="f" strokeweight=".5pt">
                  <v:path arrowok="t"/>
                  <v:textbox>
                    <w:txbxContent>
                      <w:p w14:paraId="59324CD3" w14:textId="677BE495" w:rsidR="0037338C" w:rsidRPr="00E852C8" w:rsidRDefault="0037338C" w:rsidP="0037338C">
                        <w:pPr>
                          <w:rPr>
                            <w:rFonts w:ascii="Times New Roman" w:hAnsi="Times New Roman"/>
                            <w:sz w:val="20"/>
                            <w:szCs w:val="20"/>
                          </w:rPr>
                        </w:pPr>
                        <w:r>
                          <w:rPr>
                            <w:rFonts w:ascii="Times New Roman" w:hAnsi="Times New Roman"/>
                            <w:sz w:val="20"/>
                            <w:szCs w:val="20"/>
                          </w:rPr>
                          <w:t xml:space="preserve">Fig. </w:t>
                        </w:r>
                        <w:ins w:id="522" w:author="Eniola" w:date="2018-08-10T10:42:00Z">
                          <w:r w:rsidR="007D2840">
                            <w:rPr>
                              <w:rFonts w:ascii="Times New Roman" w:hAnsi="Times New Roman"/>
                              <w:sz w:val="20"/>
                              <w:szCs w:val="20"/>
                            </w:rPr>
                            <w:t>17</w:t>
                          </w:r>
                        </w:ins>
                        <w:del w:id="523" w:author="Eniola" w:date="2018-08-10T10:42:00Z">
                          <w:r w:rsidR="00142846" w:rsidDel="00EA3212">
                            <w:rPr>
                              <w:rFonts w:ascii="Times New Roman" w:hAnsi="Times New Roman"/>
                              <w:sz w:val="20"/>
                              <w:szCs w:val="20"/>
                            </w:rPr>
                            <w:delText>5</w:delText>
                          </w:r>
                        </w:del>
                        <w:r>
                          <w:rPr>
                            <w:rFonts w:ascii="Times New Roman" w:hAnsi="Times New Roman"/>
                            <w:sz w:val="20"/>
                            <w:szCs w:val="20"/>
                          </w:rPr>
                          <w:t>. Consensus Protocol – Block</w:t>
                        </w:r>
                        <w:del w:id="524" w:author="Eniola" w:date="2018-08-10T10:46:00Z">
                          <w:r w:rsidDel="00BB093E">
                            <w:rPr>
                              <w:rFonts w:ascii="Times New Roman" w:hAnsi="Times New Roman"/>
                              <w:sz w:val="20"/>
                              <w:szCs w:val="20"/>
                            </w:rPr>
                            <w:delText>s</w:delText>
                          </w:r>
                        </w:del>
                        <w:r>
                          <w:rPr>
                            <w:rFonts w:ascii="Times New Roman" w:hAnsi="Times New Roman"/>
                            <w:sz w:val="20"/>
                            <w:szCs w:val="20"/>
                          </w:rPr>
                          <w:t xml:space="preserve"> Checks</w:t>
                        </w:r>
                      </w:p>
                    </w:txbxContent>
                  </v:textbox>
                </v:shape>
              </v:group>
            </w:pict>
          </mc:Fallback>
        </mc:AlternateContent>
      </w:r>
      <w:r w:rsidR="008552C0" w:rsidRPr="00A85BD5">
        <w:rPr>
          <w:rFonts w:ascii="Times New Roman" w:hAnsi="Times New Roman"/>
          <w:sz w:val="20"/>
          <w:szCs w:val="20"/>
        </w:rPr>
        <w:t>With th</w:t>
      </w:r>
      <w:r w:rsidR="00F44306" w:rsidRPr="00A85BD5">
        <w:rPr>
          <w:rFonts w:ascii="Times New Roman" w:hAnsi="Times New Roman"/>
          <w:sz w:val="20"/>
          <w:szCs w:val="20"/>
        </w:rPr>
        <w:t>e Byzant</w:t>
      </w:r>
      <w:r w:rsidR="00633A27" w:rsidRPr="00A85BD5">
        <w:rPr>
          <w:rFonts w:ascii="Times New Roman" w:hAnsi="Times New Roman"/>
          <w:sz w:val="20"/>
          <w:szCs w:val="20"/>
        </w:rPr>
        <w:t>ine Fault Tolerance being used in many other places such as Airplanes</w:t>
      </w:r>
      <w:r w:rsidR="002203EF" w:rsidRPr="00A85BD5">
        <w:rPr>
          <w:rFonts w:ascii="Times New Roman" w:hAnsi="Times New Roman"/>
          <w:sz w:val="20"/>
          <w:szCs w:val="20"/>
        </w:rPr>
        <w:t xml:space="preserve"> etc. we could have all the electoral systems</w:t>
      </w:r>
      <w:r w:rsidR="0060647C" w:rsidRPr="00A85BD5">
        <w:rPr>
          <w:rFonts w:ascii="Times New Roman" w:hAnsi="Times New Roman"/>
          <w:sz w:val="20"/>
          <w:szCs w:val="20"/>
        </w:rPr>
        <w:t xml:space="preserve"> in place, talking to each other, and </w:t>
      </w:r>
      <w:r w:rsidR="007F04CC" w:rsidRPr="00A85BD5">
        <w:rPr>
          <w:rFonts w:ascii="Times New Roman" w:hAnsi="Times New Roman"/>
          <w:sz w:val="20"/>
          <w:szCs w:val="20"/>
        </w:rPr>
        <w:t xml:space="preserve">enabling </w:t>
      </w:r>
      <w:r w:rsidR="00913CCB" w:rsidRPr="00A85BD5">
        <w:rPr>
          <w:rFonts w:ascii="Times New Roman" w:hAnsi="Times New Roman"/>
          <w:sz w:val="20"/>
          <w:szCs w:val="20"/>
        </w:rPr>
        <w:t>voter’s</w:t>
      </w:r>
      <w:r w:rsidR="007F04CC" w:rsidRPr="00A85BD5">
        <w:rPr>
          <w:rFonts w:ascii="Times New Roman" w:hAnsi="Times New Roman"/>
          <w:sz w:val="20"/>
          <w:szCs w:val="20"/>
        </w:rPr>
        <w:t xml:space="preserve"> votes</w:t>
      </w:r>
      <w:r w:rsidR="00F56E59" w:rsidRPr="00A85BD5">
        <w:rPr>
          <w:rFonts w:ascii="Times New Roman" w:hAnsi="Times New Roman"/>
          <w:sz w:val="20"/>
          <w:szCs w:val="20"/>
        </w:rPr>
        <w:t xml:space="preserve"> coming through from different distributed </w:t>
      </w:r>
      <w:r w:rsidR="00913CCB" w:rsidRPr="00A85BD5">
        <w:rPr>
          <w:rFonts w:ascii="Times New Roman" w:hAnsi="Times New Roman"/>
          <w:sz w:val="20"/>
          <w:szCs w:val="20"/>
        </w:rPr>
        <w:t>network</w:t>
      </w:r>
      <w:r w:rsidR="002972F5" w:rsidRPr="00A85BD5">
        <w:rPr>
          <w:rFonts w:ascii="Times New Roman" w:hAnsi="Times New Roman"/>
          <w:sz w:val="20"/>
          <w:szCs w:val="20"/>
        </w:rPr>
        <w:t>s in the 36 states</w:t>
      </w:r>
      <w:r w:rsidR="009B5746" w:rsidRPr="00A85BD5">
        <w:rPr>
          <w:rFonts w:ascii="Times New Roman" w:hAnsi="Times New Roman"/>
          <w:sz w:val="20"/>
          <w:szCs w:val="20"/>
        </w:rPr>
        <w:t xml:space="preserve">, we can’t </w:t>
      </w:r>
      <w:r w:rsidR="00511EDB" w:rsidRPr="00A85BD5">
        <w:rPr>
          <w:rFonts w:ascii="Times New Roman" w:hAnsi="Times New Roman"/>
          <w:sz w:val="20"/>
          <w:szCs w:val="20"/>
        </w:rPr>
        <w:t>just</w:t>
      </w:r>
      <w:r w:rsidR="007D72BF" w:rsidRPr="00A85BD5">
        <w:rPr>
          <w:rFonts w:ascii="Times New Roman" w:hAnsi="Times New Roman"/>
          <w:sz w:val="20"/>
          <w:szCs w:val="20"/>
        </w:rPr>
        <w:t xml:space="preserve"> let </w:t>
      </w:r>
      <w:r w:rsidR="00982EB4" w:rsidRPr="00A85BD5">
        <w:rPr>
          <w:rFonts w:ascii="Times New Roman" w:hAnsi="Times New Roman"/>
          <w:sz w:val="20"/>
          <w:szCs w:val="20"/>
        </w:rPr>
        <w:t>the entire electoral system</w:t>
      </w:r>
      <w:r w:rsidR="00973279" w:rsidRPr="00A85BD5">
        <w:rPr>
          <w:rFonts w:ascii="Times New Roman" w:hAnsi="Times New Roman"/>
          <w:sz w:val="20"/>
          <w:szCs w:val="20"/>
        </w:rPr>
        <w:t xml:space="preserve"> crash because </w:t>
      </w:r>
      <w:r w:rsidR="00FD370E" w:rsidRPr="00A85BD5">
        <w:rPr>
          <w:rFonts w:ascii="Times New Roman" w:hAnsi="Times New Roman"/>
          <w:sz w:val="20"/>
          <w:szCs w:val="20"/>
        </w:rPr>
        <w:t xml:space="preserve">one system from another state or the FCT (INEC </w:t>
      </w:r>
      <w:r w:rsidR="006A392E" w:rsidRPr="00A85BD5">
        <w:rPr>
          <w:rFonts w:ascii="Times New Roman" w:hAnsi="Times New Roman"/>
          <w:sz w:val="20"/>
          <w:szCs w:val="20"/>
        </w:rPr>
        <w:t>Headquarter</w:t>
      </w:r>
      <w:r w:rsidR="007C6E73" w:rsidRPr="00A85BD5">
        <w:rPr>
          <w:rFonts w:ascii="Times New Roman" w:hAnsi="Times New Roman"/>
          <w:sz w:val="20"/>
          <w:szCs w:val="20"/>
        </w:rPr>
        <w:t>s</w:t>
      </w:r>
      <w:r w:rsidR="00FD370E" w:rsidRPr="00A85BD5">
        <w:rPr>
          <w:rFonts w:ascii="Times New Roman" w:hAnsi="Times New Roman"/>
          <w:sz w:val="20"/>
          <w:szCs w:val="20"/>
        </w:rPr>
        <w:t>)</w:t>
      </w:r>
      <w:r w:rsidR="006A392E" w:rsidRPr="00A85BD5">
        <w:rPr>
          <w:rFonts w:ascii="Times New Roman" w:hAnsi="Times New Roman"/>
          <w:sz w:val="20"/>
          <w:szCs w:val="20"/>
        </w:rPr>
        <w:t xml:space="preserve"> failed</w:t>
      </w:r>
      <w:r w:rsidR="007C6E73" w:rsidRPr="00A85BD5">
        <w:rPr>
          <w:rFonts w:ascii="Times New Roman" w:hAnsi="Times New Roman"/>
          <w:sz w:val="20"/>
          <w:szCs w:val="20"/>
        </w:rPr>
        <w:t>/attacked.</w:t>
      </w:r>
      <w:ins w:id="503" w:author="Eniola" w:date="2018-08-15T13:23:00Z">
        <w:r w:rsidR="00DF5E7F">
          <w:rPr>
            <w:rFonts w:ascii="Times New Roman" w:hAnsi="Times New Roman"/>
            <w:sz w:val="20"/>
            <w:szCs w:val="20"/>
          </w:rPr>
          <w:t xml:space="preserve"> </w:t>
        </w:r>
      </w:ins>
    </w:p>
    <w:p w14:paraId="26CA2B91" w14:textId="29B41911" w:rsidR="000A73B7" w:rsidRPr="00A85BD5" w:rsidRDefault="007C43E5">
      <w:pPr>
        <w:spacing w:line="360" w:lineRule="auto"/>
        <w:ind w:left="720"/>
        <w:jc w:val="both"/>
        <w:rPr>
          <w:rFonts w:ascii="Times New Roman" w:hAnsi="Times New Roman"/>
          <w:sz w:val="20"/>
          <w:szCs w:val="20"/>
        </w:rPr>
        <w:pPrChange w:id="504" w:author="Eniola" w:date="2018-08-15T13:23:00Z">
          <w:pPr>
            <w:spacing w:line="360" w:lineRule="auto"/>
            <w:jc w:val="both"/>
          </w:pPr>
        </w:pPrChange>
      </w:pPr>
      <w:r w:rsidRPr="00EF58CB">
        <w:rPr>
          <w:rFonts w:ascii="Times New Roman" w:hAnsi="Times New Roman"/>
          <w:sz w:val="20"/>
          <w:szCs w:val="20"/>
        </w:rPr>
        <w:t xml:space="preserve">Using the Consensus Protocol, </w:t>
      </w:r>
      <w:r w:rsidR="00362BC6" w:rsidRPr="00EF58CB">
        <w:rPr>
          <w:rFonts w:ascii="Times New Roman" w:hAnsi="Times New Roman"/>
          <w:sz w:val="20"/>
          <w:szCs w:val="20"/>
        </w:rPr>
        <w:t xml:space="preserve">every single node before the blocks is added, will conduct series of checks. And these series of checks </w:t>
      </w:r>
      <w:r w:rsidR="000A73B7" w:rsidRPr="00DE0822">
        <w:rPr>
          <w:rFonts w:ascii="Times New Roman" w:hAnsi="Times New Roman"/>
          <w:sz w:val="20"/>
          <w:szCs w:val="20"/>
        </w:rPr>
        <w:t>are</w:t>
      </w:r>
      <w:r w:rsidR="00362BC6" w:rsidRPr="00DE0822">
        <w:rPr>
          <w:rFonts w:ascii="Times New Roman" w:hAnsi="Times New Roman"/>
          <w:sz w:val="20"/>
          <w:szCs w:val="20"/>
        </w:rPr>
        <w:t xml:space="preserve"> very rigorous</w:t>
      </w:r>
      <w:r w:rsidR="00082B94" w:rsidRPr="00A85BD5">
        <w:rPr>
          <w:rFonts w:ascii="Times New Roman" w:hAnsi="Times New Roman"/>
          <w:sz w:val="20"/>
          <w:szCs w:val="20"/>
        </w:rPr>
        <w:t>.</w:t>
      </w:r>
      <w:r w:rsidR="00332783" w:rsidRPr="00A85BD5">
        <w:rPr>
          <w:rFonts w:ascii="Times New Roman" w:hAnsi="Times New Roman"/>
          <w:sz w:val="20"/>
          <w:szCs w:val="20"/>
        </w:rPr>
        <w:t xml:space="preserve"> </w:t>
      </w:r>
      <w:r w:rsidR="000A73B7" w:rsidRPr="00A85BD5">
        <w:rPr>
          <w:rFonts w:ascii="Times New Roman" w:hAnsi="Times New Roman"/>
          <w:sz w:val="20"/>
          <w:szCs w:val="20"/>
        </w:rPr>
        <w:t xml:space="preserve">What happens when two voters, votes for the same party </w:t>
      </w:r>
      <w:r w:rsidR="00E2272D" w:rsidRPr="00A85BD5">
        <w:rPr>
          <w:rFonts w:ascii="Times New Roman" w:hAnsi="Times New Roman"/>
          <w:sz w:val="20"/>
          <w:szCs w:val="20"/>
        </w:rPr>
        <w:t>candidate, almost the same time. Now we have got a conflict, and have to resolve the argument in the chain where the consensus protocol</w:t>
      </w:r>
      <w:r w:rsidR="00463403" w:rsidRPr="00A85BD5">
        <w:rPr>
          <w:rFonts w:ascii="Times New Roman" w:hAnsi="Times New Roman"/>
          <w:sz w:val="20"/>
          <w:szCs w:val="20"/>
        </w:rPr>
        <w:t xml:space="preserve"> added best to it very in a very similar way to the Byzantine Fault Tolerance. This is also the Byzantine </w:t>
      </w:r>
      <w:r w:rsidR="00F36C0E" w:rsidRPr="00A85BD5">
        <w:rPr>
          <w:rFonts w:ascii="Times New Roman" w:hAnsi="Times New Roman"/>
          <w:sz w:val="20"/>
          <w:szCs w:val="20"/>
        </w:rPr>
        <w:t>General Protocol.</w:t>
      </w:r>
      <w:r w:rsidR="004360D5" w:rsidRPr="00A85BD5">
        <w:rPr>
          <w:rFonts w:ascii="Times New Roman" w:hAnsi="Times New Roman"/>
          <w:sz w:val="20"/>
          <w:szCs w:val="20"/>
        </w:rPr>
        <w:t xml:space="preserve"> As shown in the figure below;</w:t>
      </w:r>
      <w:r w:rsidR="00134F77" w:rsidRPr="00A85BD5">
        <w:rPr>
          <w:rFonts w:ascii="Times New Roman" w:hAnsi="Times New Roman"/>
          <w:sz w:val="20"/>
          <w:szCs w:val="20"/>
        </w:rPr>
        <w:t xml:space="preserve"> The consensus protocol looked </w:t>
      </w:r>
      <w:r w:rsidR="00107B59" w:rsidRPr="00A85BD5">
        <w:rPr>
          <w:rFonts w:ascii="Times New Roman" w:hAnsi="Times New Roman"/>
          <w:sz w:val="20"/>
          <w:szCs w:val="20"/>
        </w:rPr>
        <w:t>into the average of the messages the chains are getting by means of the hashing power</w:t>
      </w:r>
      <w:r w:rsidR="00D3160E" w:rsidRPr="00A85BD5">
        <w:rPr>
          <w:rFonts w:ascii="Times New Roman" w:hAnsi="Times New Roman"/>
          <w:sz w:val="20"/>
          <w:szCs w:val="20"/>
        </w:rPr>
        <w:t xml:space="preserve">, if </w:t>
      </w:r>
      <w:r w:rsidR="001D29D9" w:rsidRPr="00A85BD5">
        <w:rPr>
          <w:rFonts w:ascii="Times New Roman" w:hAnsi="Times New Roman"/>
          <w:sz w:val="20"/>
          <w:szCs w:val="20"/>
        </w:rPr>
        <w:t>its more 50%</w:t>
      </w:r>
      <w:r w:rsidR="00D3160E" w:rsidRPr="00A85BD5">
        <w:rPr>
          <w:rFonts w:ascii="Times New Roman" w:hAnsi="Times New Roman"/>
          <w:sz w:val="20"/>
          <w:szCs w:val="20"/>
        </w:rPr>
        <w:t xml:space="preserve"> that chain eventually wins.</w:t>
      </w:r>
    </w:p>
    <w:p w14:paraId="34F625E1" w14:textId="77777777" w:rsidR="009800FC" w:rsidRPr="00A85BD5" w:rsidRDefault="009800FC">
      <w:pPr>
        <w:spacing w:line="360" w:lineRule="auto"/>
        <w:ind w:left="720"/>
        <w:jc w:val="both"/>
        <w:rPr>
          <w:rFonts w:ascii="Times New Roman" w:hAnsi="Times New Roman"/>
          <w:sz w:val="20"/>
          <w:szCs w:val="20"/>
        </w:rPr>
        <w:pPrChange w:id="505" w:author="Eniola" w:date="2018-08-08T18:20:00Z">
          <w:pPr>
            <w:spacing w:line="360" w:lineRule="auto"/>
            <w:jc w:val="both"/>
          </w:pPr>
        </w:pPrChange>
      </w:pPr>
    </w:p>
    <w:p w14:paraId="6217F829" w14:textId="77777777" w:rsidR="009800FC" w:rsidRPr="00A85BD5" w:rsidRDefault="009800FC">
      <w:pPr>
        <w:spacing w:line="360" w:lineRule="auto"/>
        <w:ind w:left="720"/>
        <w:jc w:val="both"/>
        <w:rPr>
          <w:rFonts w:ascii="Times New Roman" w:hAnsi="Times New Roman"/>
          <w:sz w:val="20"/>
          <w:szCs w:val="20"/>
        </w:rPr>
        <w:pPrChange w:id="506" w:author="Eniola" w:date="2018-08-08T18:20:00Z">
          <w:pPr>
            <w:spacing w:line="360" w:lineRule="auto"/>
            <w:jc w:val="both"/>
          </w:pPr>
        </w:pPrChange>
      </w:pPr>
    </w:p>
    <w:p w14:paraId="4C982B6A" w14:textId="77777777" w:rsidR="009800FC" w:rsidRPr="00A85BD5" w:rsidRDefault="009800FC">
      <w:pPr>
        <w:spacing w:line="360" w:lineRule="auto"/>
        <w:ind w:left="720"/>
        <w:jc w:val="both"/>
        <w:rPr>
          <w:rFonts w:ascii="Times New Roman" w:hAnsi="Times New Roman"/>
          <w:sz w:val="20"/>
          <w:szCs w:val="20"/>
        </w:rPr>
        <w:pPrChange w:id="507" w:author="Eniola" w:date="2018-08-08T18:20:00Z">
          <w:pPr>
            <w:spacing w:line="360" w:lineRule="auto"/>
            <w:jc w:val="both"/>
          </w:pPr>
        </w:pPrChange>
      </w:pPr>
    </w:p>
    <w:p w14:paraId="04C65847" w14:textId="77777777" w:rsidR="009800FC" w:rsidRPr="00A85BD5" w:rsidRDefault="009800FC">
      <w:pPr>
        <w:spacing w:line="360" w:lineRule="auto"/>
        <w:ind w:left="720"/>
        <w:jc w:val="both"/>
        <w:rPr>
          <w:rFonts w:ascii="Times New Roman" w:hAnsi="Times New Roman"/>
          <w:sz w:val="20"/>
          <w:szCs w:val="20"/>
        </w:rPr>
        <w:pPrChange w:id="508" w:author="Eniola" w:date="2018-08-08T18:20:00Z">
          <w:pPr>
            <w:spacing w:line="360" w:lineRule="auto"/>
            <w:jc w:val="both"/>
          </w:pPr>
        </w:pPrChange>
      </w:pPr>
    </w:p>
    <w:p w14:paraId="48355C4E" w14:textId="77777777" w:rsidR="009800FC" w:rsidRPr="00A85BD5" w:rsidRDefault="009800FC">
      <w:pPr>
        <w:spacing w:line="360" w:lineRule="auto"/>
        <w:ind w:left="720"/>
        <w:jc w:val="both"/>
        <w:rPr>
          <w:rFonts w:ascii="Times New Roman" w:hAnsi="Times New Roman"/>
          <w:sz w:val="20"/>
          <w:szCs w:val="20"/>
        </w:rPr>
        <w:pPrChange w:id="509" w:author="Eniola" w:date="2018-08-08T18:20:00Z">
          <w:pPr>
            <w:spacing w:line="360" w:lineRule="auto"/>
            <w:jc w:val="both"/>
          </w:pPr>
        </w:pPrChange>
      </w:pPr>
    </w:p>
    <w:p w14:paraId="4223053C" w14:textId="77777777" w:rsidR="009800FC" w:rsidRPr="00A85BD5" w:rsidRDefault="009800FC">
      <w:pPr>
        <w:spacing w:line="360" w:lineRule="auto"/>
        <w:ind w:left="720"/>
        <w:jc w:val="both"/>
        <w:rPr>
          <w:rFonts w:ascii="Times New Roman" w:hAnsi="Times New Roman"/>
          <w:sz w:val="20"/>
          <w:szCs w:val="20"/>
        </w:rPr>
        <w:pPrChange w:id="510" w:author="Eniola" w:date="2018-08-08T18:20:00Z">
          <w:pPr>
            <w:spacing w:line="360" w:lineRule="auto"/>
            <w:jc w:val="both"/>
          </w:pPr>
        </w:pPrChange>
      </w:pPr>
    </w:p>
    <w:p w14:paraId="548CB406" w14:textId="77777777" w:rsidR="009800FC" w:rsidRPr="00A85BD5" w:rsidRDefault="009800FC">
      <w:pPr>
        <w:spacing w:line="360" w:lineRule="auto"/>
        <w:ind w:left="720"/>
        <w:jc w:val="both"/>
        <w:rPr>
          <w:rFonts w:ascii="Times New Roman" w:hAnsi="Times New Roman"/>
          <w:sz w:val="20"/>
          <w:szCs w:val="20"/>
        </w:rPr>
        <w:pPrChange w:id="511" w:author="Eniola" w:date="2018-08-08T18:20:00Z">
          <w:pPr>
            <w:spacing w:line="360" w:lineRule="auto"/>
            <w:jc w:val="both"/>
          </w:pPr>
        </w:pPrChange>
      </w:pPr>
    </w:p>
    <w:p w14:paraId="34E3333B" w14:textId="7470E8FB" w:rsidR="009800FC" w:rsidRPr="00EF58CB" w:rsidRDefault="009800FC">
      <w:pPr>
        <w:spacing w:line="360" w:lineRule="auto"/>
        <w:ind w:left="720"/>
        <w:jc w:val="both"/>
        <w:rPr>
          <w:rFonts w:ascii="Times New Roman" w:hAnsi="Times New Roman"/>
          <w:sz w:val="20"/>
          <w:szCs w:val="20"/>
        </w:rPr>
        <w:pPrChange w:id="512" w:author="Eniola" w:date="2018-08-08T18:20:00Z">
          <w:pPr>
            <w:spacing w:line="360" w:lineRule="auto"/>
            <w:jc w:val="both"/>
          </w:pPr>
        </w:pPrChange>
      </w:pPr>
    </w:p>
    <w:p w14:paraId="0B312B3D" w14:textId="7F16ED9B" w:rsidR="009800FC" w:rsidRPr="00DE0822" w:rsidDel="00EA3212" w:rsidRDefault="009800FC">
      <w:pPr>
        <w:spacing w:line="360" w:lineRule="auto"/>
        <w:ind w:left="720"/>
        <w:jc w:val="both"/>
        <w:rPr>
          <w:del w:id="513" w:author="Eniola" w:date="2018-08-10T10:43:00Z"/>
          <w:rFonts w:ascii="Times New Roman" w:hAnsi="Times New Roman"/>
          <w:sz w:val="20"/>
          <w:szCs w:val="20"/>
        </w:rPr>
        <w:pPrChange w:id="514" w:author="Eniola" w:date="2018-08-08T18:20:00Z">
          <w:pPr>
            <w:spacing w:line="360" w:lineRule="auto"/>
            <w:jc w:val="both"/>
          </w:pPr>
        </w:pPrChange>
      </w:pPr>
    </w:p>
    <w:p w14:paraId="78547D9A" w14:textId="77777777" w:rsidR="00CE39FC" w:rsidRPr="00A85BD5" w:rsidRDefault="001E181D">
      <w:pPr>
        <w:spacing w:line="360" w:lineRule="auto"/>
        <w:ind w:left="720"/>
        <w:jc w:val="both"/>
        <w:rPr>
          <w:rFonts w:ascii="Times New Roman" w:hAnsi="Times New Roman"/>
          <w:sz w:val="20"/>
          <w:szCs w:val="20"/>
        </w:rPr>
        <w:pPrChange w:id="515" w:author="Eniola" w:date="2018-08-08T18:20:00Z">
          <w:pPr>
            <w:spacing w:line="360" w:lineRule="auto"/>
            <w:jc w:val="both"/>
          </w:pPr>
        </w:pPrChange>
      </w:pPr>
      <w:r w:rsidRPr="00A85BD5">
        <w:rPr>
          <w:rFonts w:ascii="Times New Roman" w:hAnsi="Times New Roman"/>
          <w:sz w:val="20"/>
          <w:szCs w:val="20"/>
        </w:rPr>
        <w:t xml:space="preserve">The consensus protocol checks the list, see the </w:t>
      </w:r>
      <w:r w:rsidR="00E86929" w:rsidRPr="00A85BD5">
        <w:rPr>
          <w:rFonts w:ascii="Times New Roman" w:hAnsi="Times New Roman"/>
          <w:sz w:val="20"/>
          <w:szCs w:val="20"/>
        </w:rPr>
        <w:t>table 1</w:t>
      </w:r>
      <w:r w:rsidRPr="00A85BD5">
        <w:rPr>
          <w:rFonts w:ascii="Times New Roman" w:hAnsi="Times New Roman"/>
          <w:sz w:val="20"/>
          <w:szCs w:val="20"/>
        </w:rPr>
        <w:t xml:space="preserve"> below for the developed framework for the blockchain-based electoral system.</w:t>
      </w:r>
    </w:p>
    <w:tbl>
      <w:tblPr>
        <w:tblW w:w="6480" w:type="dxa"/>
        <w:tblInd w:w="2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516" w:author="Eniola" w:date="2018-08-10T10:45:00Z">
          <w:tblPr>
            <w:tblW w:w="8122" w:type="dxa"/>
            <w:tblInd w:w="5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720"/>
        <w:gridCol w:w="5760"/>
        <w:tblGridChange w:id="517">
          <w:tblGrid>
            <w:gridCol w:w="671"/>
            <w:gridCol w:w="7451"/>
          </w:tblGrid>
        </w:tblGridChange>
      </w:tblGrid>
      <w:tr w:rsidR="00776E7C" w:rsidRPr="00A85BD5" w14:paraId="4B97E783" w14:textId="77777777" w:rsidTr="004F0BAA">
        <w:trPr>
          <w:trHeight w:val="422"/>
          <w:trPrChange w:id="518" w:author="Eniola" w:date="2018-08-10T10:45:00Z">
            <w:trPr>
              <w:trHeight w:val="662"/>
            </w:trPr>
          </w:trPrChange>
        </w:trPr>
        <w:tc>
          <w:tcPr>
            <w:tcW w:w="720" w:type="dxa"/>
            <w:shd w:val="clear" w:color="auto" w:fill="auto"/>
            <w:tcPrChange w:id="519" w:author="Eniola" w:date="2018-08-10T10:45:00Z">
              <w:tcPr>
                <w:tcW w:w="671" w:type="dxa"/>
                <w:shd w:val="clear" w:color="auto" w:fill="auto"/>
              </w:tcPr>
            </w:tcPrChange>
          </w:tcPr>
          <w:p w14:paraId="5C6370DC" w14:textId="77777777" w:rsidR="00CE39FC" w:rsidRPr="00A85BD5" w:rsidRDefault="00CE39FC">
            <w:pPr>
              <w:spacing w:after="0" w:line="360" w:lineRule="auto"/>
              <w:jc w:val="both"/>
              <w:rPr>
                <w:rFonts w:ascii="Times New Roman" w:hAnsi="Times New Roman"/>
                <w:b/>
                <w:sz w:val="20"/>
                <w:szCs w:val="20"/>
              </w:rPr>
            </w:pPr>
            <w:r w:rsidRPr="00A85BD5">
              <w:rPr>
                <w:rFonts w:ascii="Times New Roman" w:hAnsi="Times New Roman"/>
                <w:b/>
                <w:sz w:val="20"/>
                <w:szCs w:val="20"/>
              </w:rPr>
              <w:t>S/N</w:t>
            </w:r>
          </w:p>
        </w:tc>
        <w:tc>
          <w:tcPr>
            <w:tcW w:w="5760" w:type="dxa"/>
            <w:shd w:val="clear" w:color="auto" w:fill="auto"/>
            <w:tcPrChange w:id="520" w:author="Eniola" w:date="2018-08-10T10:45:00Z">
              <w:tcPr>
                <w:tcW w:w="7451" w:type="dxa"/>
                <w:shd w:val="clear" w:color="auto" w:fill="auto"/>
              </w:tcPr>
            </w:tcPrChange>
          </w:tcPr>
          <w:p w14:paraId="6DED81C2" w14:textId="243E6F33" w:rsidR="00CE39FC" w:rsidRPr="00A85BD5" w:rsidRDefault="00CF153C">
            <w:pPr>
              <w:spacing w:after="0" w:line="360" w:lineRule="auto"/>
              <w:ind w:left="166"/>
              <w:jc w:val="both"/>
              <w:rPr>
                <w:rFonts w:ascii="Times New Roman" w:hAnsi="Times New Roman"/>
                <w:b/>
                <w:sz w:val="20"/>
                <w:szCs w:val="20"/>
              </w:rPr>
              <w:pPrChange w:id="521" w:author="Eniola" w:date="2018-08-10T10:45:00Z">
                <w:pPr>
                  <w:spacing w:after="0" w:line="360" w:lineRule="auto"/>
                  <w:jc w:val="center"/>
                </w:pPr>
              </w:pPrChange>
            </w:pPr>
            <w:r w:rsidRPr="00A85BD5">
              <w:rPr>
                <w:rFonts w:ascii="Times New Roman" w:hAnsi="Times New Roman"/>
                <w:b/>
                <w:sz w:val="20"/>
                <w:szCs w:val="20"/>
              </w:rPr>
              <w:t>Check List</w:t>
            </w:r>
            <w:ins w:id="522" w:author="Eniola" w:date="2018-08-10T10:44:00Z">
              <w:r w:rsidR="002D48D9">
                <w:rPr>
                  <w:rFonts w:ascii="Times New Roman" w:hAnsi="Times New Roman"/>
                  <w:b/>
                  <w:sz w:val="20"/>
                  <w:szCs w:val="20"/>
                </w:rPr>
                <w:t>s</w:t>
              </w:r>
            </w:ins>
          </w:p>
        </w:tc>
      </w:tr>
      <w:tr w:rsidR="00776E7C" w:rsidRPr="00A85BD5" w14:paraId="2CDD87AE" w14:textId="77777777" w:rsidTr="004F0BAA">
        <w:trPr>
          <w:trHeight w:val="633"/>
          <w:trPrChange w:id="523" w:author="Eniola" w:date="2018-08-10T10:45:00Z">
            <w:trPr>
              <w:trHeight w:val="633"/>
            </w:trPr>
          </w:trPrChange>
        </w:trPr>
        <w:tc>
          <w:tcPr>
            <w:tcW w:w="720" w:type="dxa"/>
            <w:shd w:val="clear" w:color="auto" w:fill="auto"/>
            <w:tcPrChange w:id="524" w:author="Eniola" w:date="2018-08-10T10:45:00Z">
              <w:tcPr>
                <w:tcW w:w="671" w:type="dxa"/>
                <w:shd w:val="clear" w:color="auto" w:fill="auto"/>
              </w:tcPr>
            </w:tcPrChange>
          </w:tcPr>
          <w:p w14:paraId="1D996622" w14:textId="77777777" w:rsidR="00CE39FC" w:rsidRPr="00EF58CB" w:rsidRDefault="00CE39FC" w:rsidP="00A85BD5">
            <w:pPr>
              <w:pStyle w:val="ListParagraph"/>
              <w:numPr>
                <w:ilvl w:val="0"/>
                <w:numId w:val="15"/>
              </w:numPr>
              <w:spacing w:after="0" w:line="360" w:lineRule="auto"/>
              <w:jc w:val="both"/>
              <w:rPr>
                <w:rFonts w:ascii="Times New Roman" w:hAnsi="Times New Roman"/>
                <w:sz w:val="20"/>
                <w:szCs w:val="20"/>
              </w:rPr>
            </w:pPr>
          </w:p>
        </w:tc>
        <w:tc>
          <w:tcPr>
            <w:tcW w:w="5760" w:type="dxa"/>
            <w:shd w:val="clear" w:color="auto" w:fill="auto"/>
            <w:tcPrChange w:id="525" w:author="Eniola" w:date="2018-08-10T10:45:00Z">
              <w:tcPr>
                <w:tcW w:w="7451" w:type="dxa"/>
                <w:shd w:val="clear" w:color="auto" w:fill="auto"/>
              </w:tcPr>
            </w:tcPrChange>
          </w:tcPr>
          <w:p w14:paraId="20EFDC27" w14:textId="77777777" w:rsidR="00CE39FC" w:rsidRPr="00C2598B" w:rsidRDefault="00890111">
            <w:pPr>
              <w:spacing w:after="0" w:line="360" w:lineRule="auto"/>
              <w:ind w:left="166"/>
              <w:jc w:val="both"/>
              <w:rPr>
                <w:rFonts w:ascii="Times New Roman" w:hAnsi="Times New Roman"/>
                <w:sz w:val="20"/>
                <w:szCs w:val="20"/>
              </w:rPr>
              <w:pPrChange w:id="526" w:author="Eniola" w:date="2018-08-10T10:45:00Z">
                <w:pPr>
                  <w:spacing w:after="0" w:line="360" w:lineRule="auto"/>
                  <w:jc w:val="both"/>
                </w:pPr>
              </w:pPrChange>
            </w:pPr>
            <w:r w:rsidRPr="00EF58CB">
              <w:rPr>
                <w:rFonts w:ascii="Times New Roman" w:hAnsi="Times New Roman"/>
                <w:sz w:val="20"/>
                <w:szCs w:val="20"/>
              </w:rPr>
              <w:t>Check syntactic correctness</w:t>
            </w:r>
          </w:p>
        </w:tc>
      </w:tr>
      <w:tr w:rsidR="00776E7C" w:rsidRPr="00A85BD5" w14:paraId="56C38537" w14:textId="77777777" w:rsidTr="004F0BAA">
        <w:trPr>
          <w:trHeight w:val="662"/>
          <w:trPrChange w:id="527" w:author="Eniola" w:date="2018-08-10T10:45:00Z">
            <w:trPr>
              <w:trHeight w:val="662"/>
            </w:trPr>
          </w:trPrChange>
        </w:trPr>
        <w:tc>
          <w:tcPr>
            <w:tcW w:w="720" w:type="dxa"/>
            <w:shd w:val="clear" w:color="auto" w:fill="auto"/>
            <w:tcPrChange w:id="528" w:author="Eniola" w:date="2018-08-10T10:45:00Z">
              <w:tcPr>
                <w:tcW w:w="671" w:type="dxa"/>
                <w:shd w:val="clear" w:color="auto" w:fill="auto"/>
              </w:tcPr>
            </w:tcPrChange>
          </w:tcPr>
          <w:p w14:paraId="49AAEAF0" w14:textId="77777777" w:rsidR="00CE39FC" w:rsidRPr="00EF58CB" w:rsidRDefault="00CE39FC" w:rsidP="00A85BD5">
            <w:pPr>
              <w:pStyle w:val="ListParagraph"/>
              <w:numPr>
                <w:ilvl w:val="0"/>
                <w:numId w:val="15"/>
              </w:numPr>
              <w:spacing w:after="0" w:line="360" w:lineRule="auto"/>
              <w:jc w:val="both"/>
              <w:rPr>
                <w:rFonts w:ascii="Times New Roman" w:hAnsi="Times New Roman"/>
                <w:sz w:val="20"/>
                <w:szCs w:val="20"/>
              </w:rPr>
            </w:pPr>
          </w:p>
        </w:tc>
        <w:tc>
          <w:tcPr>
            <w:tcW w:w="5760" w:type="dxa"/>
            <w:shd w:val="clear" w:color="auto" w:fill="auto"/>
            <w:tcPrChange w:id="529" w:author="Eniola" w:date="2018-08-10T10:45:00Z">
              <w:tcPr>
                <w:tcW w:w="7451" w:type="dxa"/>
                <w:shd w:val="clear" w:color="auto" w:fill="auto"/>
              </w:tcPr>
            </w:tcPrChange>
          </w:tcPr>
          <w:p w14:paraId="3D03D307" w14:textId="77777777" w:rsidR="00CE39FC" w:rsidRPr="00C2598B" w:rsidRDefault="003022CC">
            <w:pPr>
              <w:spacing w:after="0" w:line="360" w:lineRule="auto"/>
              <w:ind w:left="166"/>
              <w:jc w:val="both"/>
              <w:rPr>
                <w:rFonts w:ascii="Times New Roman" w:hAnsi="Times New Roman"/>
                <w:sz w:val="20"/>
                <w:szCs w:val="20"/>
              </w:rPr>
              <w:pPrChange w:id="530" w:author="Eniola" w:date="2018-08-10T10:45:00Z">
                <w:pPr>
                  <w:spacing w:after="0" w:line="360" w:lineRule="auto"/>
                  <w:jc w:val="both"/>
                </w:pPr>
              </w:pPrChange>
            </w:pPr>
            <w:r w:rsidRPr="00EF58CB">
              <w:rPr>
                <w:rFonts w:ascii="Times New Roman" w:hAnsi="Times New Roman"/>
                <w:sz w:val="20"/>
                <w:szCs w:val="20"/>
              </w:rPr>
              <w:t>Reject if duplicate of block</w:t>
            </w:r>
            <w:r w:rsidRPr="00C2598B">
              <w:rPr>
                <w:rFonts w:ascii="Times New Roman" w:hAnsi="Times New Roman"/>
                <w:sz w:val="20"/>
                <w:szCs w:val="20"/>
              </w:rPr>
              <w:t xml:space="preserve"> we have in any of the contestants categories</w:t>
            </w:r>
          </w:p>
        </w:tc>
      </w:tr>
      <w:tr w:rsidR="00776E7C" w:rsidRPr="00A85BD5" w14:paraId="06BB686B" w14:textId="77777777" w:rsidTr="004F0BAA">
        <w:trPr>
          <w:trHeight w:val="662"/>
          <w:trPrChange w:id="531" w:author="Eniola" w:date="2018-08-10T10:45:00Z">
            <w:trPr>
              <w:trHeight w:val="662"/>
            </w:trPr>
          </w:trPrChange>
        </w:trPr>
        <w:tc>
          <w:tcPr>
            <w:tcW w:w="720" w:type="dxa"/>
            <w:shd w:val="clear" w:color="auto" w:fill="auto"/>
            <w:tcPrChange w:id="532" w:author="Eniola" w:date="2018-08-10T10:45:00Z">
              <w:tcPr>
                <w:tcW w:w="671" w:type="dxa"/>
                <w:shd w:val="clear" w:color="auto" w:fill="auto"/>
              </w:tcPr>
            </w:tcPrChange>
          </w:tcPr>
          <w:p w14:paraId="25DA685F" w14:textId="77777777" w:rsidR="00CE39FC" w:rsidRPr="00EF58CB" w:rsidRDefault="00CE39FC" w:rsidP="00A85BD5">
            <w:pPr>
              <w:pStyle w:val="ListParagraph"/>
              <w:numPr>
                <w:ilvl w:val="0"/>
                <w:numId w:val="15"/>
              </w:numPr>
              <w:spacing w:after="0" w:line="360" w:lineRule="auto"/>
              <w:jc w:val="both"/>
              <w:rPr>
                <w:rFonts w:ascii="Times New Roman" w:hAnsi="Times New Roman"/>
                <w:sz w:val="20"/>
                <w:szCs w:val="20"/>
              </w:rPr>
            </w:pPr>
          </w:p>
        </w:tc>
        <w:tc>
          <w:tcPr>
            <w:tcW w:w="5760" w:type="dxa"/>
            <w:shd w:val="clear" w:color="auto" w:fill="auto"/>
            <w:tcPrChange w:id="533" w:author="Eniola" w:date="2018-08-10T10:45:00Z">
              <w:tcPr>
                <w:tcW w:w="7451" w:type="dxa"/>
                <w:shd w:val="clear" w:color="auto" w:fill="auto"/>
              </w:tcPr>
            </w:tcPrChange>
          </w:tcPr>
          <w:p w14:paraId="46E2D2BD" w14:textId="77777777" w:rsidR="00CE39FC" w:rsidRPr="00C2598B" w:rsidRDefault="003022CC">
            <w:pPr>
              <w:spacing w:after="0" w:line="360" w:lineRule="auto"/>
              <w:ind w:left="166"/>
              <w:jc w:val="both"/>
              <w:rPr>
                <w:rFonts w:ascii="Times New Roman" w:hAnsi="Times New Roman"/>
                <w:sz w:val="20"/>
                <w:szCs w:val="20"/>
              </w:rPr>
              <w:pPrChange w:id="534" w:author="Eniola" w:date="2018-08-10T10:45:00Z">
                <w:pPr>
                  <w:spacing w:after="0" w:line="360" w:lineRule="auto"/>
                  <w:jc w:val="both"/>
                </w:pPr>
              </w:pPrChange>
            </w:pPr>
            <w:r w:rsidRPr="00EF58CB">
              <w:rPr>
                <w:rFonts w:ascii="Times New Roman" w:hAnsi="Times New Roman"/>
                <w:sz w:val="20"/>
                <w:szCs w:val="20"/>
              </w:rPr>
              <w:t>The voters</w:t>
            </w:r>
            <w:r w:rsidR="00097CD5" w:rsidRPr="00C2598B">
              <w:rPr>
                <w:rFonts w:ascii="Times New Roman" w:hAnsi="Times New Roman"/>
                <w:sz w:val="20"/>
                <w:szCs w:val="20"/>
              </w:rPr>
              <w:t xml:space="preserve"> list must be non-empty</w:t>
            </w:r>
          </w:p>
        </w:tc>
      </w:tr>
      <w:tr w:rsidR="00776E7C" w:rsidRPr="00A85BD5" w14:paraId="2BDFA5FB" w14:textId="77777777" w:rsidTr="004F0BAA">
        <w:trPr>
          <w:trHeight w:val="633"/>
          <w:trPrChange w:id="535" w:author="Eniola" w:date="2018-08-10T10:45:00Z">
            <w:trPr>
              <w:trHeight w:val="633"/>
            </w:trPr>
          </w:trPrChange>
        </w:trPr>
        <w:tc>
          <w:tcPr>
            <w:tcW w:w="720" w:type="dxa"/>
            <w:shd w:val="clear" w:color="auto" w:fill="auto"/>
            <w:tcPrChange w:id="536" w:author="Eniola" w:date="2018-08-10T10:45:00Z">
              <w:tcPr>
                <w:tcW w:w="671" w:type="dxa"/>
                <w:shd w:val="clear" w:color="auto" w:fill="auto"/>
              </w:tcPr>
            </w:tcPrChange>
          </w:tcPr>
          <w:p w14:paraId="5EA1767C" w14:textId="77777777" w:rsidR="00CE39FC" w:rsidRPr="00EF58CB" w:rsidRDefault="00CE39FC" w:rsidP="00A85BD5">
            <w:pPr>
              <w:pStyle w:val="ListParagraph"/>
              <w:numPr>
                <w:ilvl w:val="0"/>
                <w:numId w:val="15"/>
              </w:numPr>
              <w:spacing w:after="0" w:line="360" w:lineRule="auto"/>
              <w:jc w:val="both"/>
              <w:rPr>
                <w:rFonts w:ascii="Times New Roman" w:hAnsi="Times New Roman"/>
                <w:sz w:val="20"/>
                <w:szCs w:val="20"/>
              </w:rPr>
            </w:pPr>
          </w:p>
        </w:tc>
        <w:tc>
          <w:tcPr>
            <w:tcW w:w="5760" w:type="dxa"/>
            <w:shd w:val="clear" w:color="auto" w:fill="auto"/>
            <w:tcPrChange w:id="537" w:author="Eniola" w:date="2018-08-10T10:45:00Z">
              <w:tcPr>
                <w:tcW w:w="7451" w:type="dxa"/>
                <w:shd w:val="clear" w:color="auto" w:fill="auto"/>
              </w:tcPr>
            </w:tcPrChange>
          </w:tcPr>
          <w:p w14:paraId="734B53ED" w14:textId="77777777" w:rsidR="00CE39FC" w:rsidRPr="00F00475" w:rsidRDefault="00097CD5">
            <w:pPr>
              <w:spacing w:after="0" w:line="360" w:lineRule="auto"/>
              <w:ind w:left="166"/>
              <w:jc w:val="both"/>
              <w:rPr>
                <w:rFonts w:ascii="Times New Roman" w:hAnsi="Times New Roman"/>
                <w:sz w:val="20"/>
                <w:szCs w:val="20"/>
              </w:rPr>
              <w:pPrChange w:id="538" w:author="Eniola" w:date="2018-08-10T10:45:00Z">
                <w:pPr>
                  <w:spacing w:after="0" w:line="360" w:lineRule="auto"/>
                  <w:jc w:val="both"/>
                </w:pPr>
              </w:pPrChange>
            </w:pPr>
            <w:r w:rsidRPr="00EF58CB">
              <w:rPr>
                <w:rFonts w:ascii="Times New Roman" w:hAnsi="Times New Roman"/>
                <w:sz w:val="20"/>
                <w:szCs w:val="20"/>
              </w:rPr>
              <w:t>Block</w:t>
            </w:r>
            <w:r w:rsidR="002A0DE6" w:rsidRPr="00C2598B">
              <w:rPr>
                <w:rFonts w:ascii="Times New Roman" w:hAnsi="Times New Roman"/>
                <w:sz w:val="20"/>
                <w:szCs w:val="20"/>
              </w:rPr>
              <w:t xml:space="preserve"> hash must </w:t>
            </w:r>
            <w:r w:rsidR="008268B6" w:rsidRPr="00C2598B">
              <w:rPr>
                <w:rFonts w:ascii="Times New Roman" w:hAnsi="Times New Roman"/>
                <w:sz w:val="20"/>
                <w:szCs w:val="20"/>
              </w:rPr>
              <w:t xml:space="preserve">satisfy </w:t>
            </w:r>
            <w:r w:rsidR="00105E41" w:rsidRPr="00F00475">
              <w:rPr>
                <w:rFonts w:ascii="Times New Roman" w:hAnsi="Times New Roman"/>
                <w:sz w:val="20"/>
                <w:szCs w:val="20"/>
              </w:rPr>
              <w:t>INEC Proof-of-Work</w:t>
            </w:r>
          </w:p>
        </w:tc>
      </w:tr>
      <w:tr w:rsidR="00776E7C" w:rsidRPr="00A85BD5" w14:paraId="51AC7DB5" w14:textId="77777777" w:rsidTr="004F0BAA">
        <w:trPr>
          <w:trHeight w:val="662"/>
          <w:trPrChange w:id="539" w:author="Eniola" w:date="2018-08-10T10:45:00Z">
            <w:trPr>
              <w:trHeight w:val="662"/>
            </w:trPr>
          </w:trPrChange>
        </w:trPr>
        <w:tc>
          <w:tcPr>
            <w:tcW w:w="720" w:type="dxa"/>
            <w:shd w:val="clear" w:color="auto" w:fill="auto"/>
            <w:tcPrChange w:id="540" w:author="Eniola" w:date="2018-08-10T10:45:00Z">
              <w:tcPr>
                <w:tcW w:w="671" w:type="dxa"/>
                <w:shd w:val="clear" w:color="auto" w:fill="auto"/>
              </w:tcPr>
            </w:tcPrChange>
          </w:tcPr>
          <w:p w14:paraId="3DEF63D4" w14:textId="77777777" w:rsidR="00CE39FC" w:rsidRPr="00EF58CB" w:rsidRDefault="00CE39FC" w:rsidP="00A85BD5">
            <w:pPr>
              <w:pStyle w:val="ListParagraph"/>
              <w:numPr>
                <w:ilvl w:val="0"/>
                <w:numId w:val="15"/>
              </w:numPr>
              <w:spacing w:after="0" w:line="360" w:lineRule="auto"/>
              <w:jc w:val="both"/>
              <w:rPr>
                <w:rFonts w:ascii="Times New Roman" w:hAnsi="Times New Roman"/>
                <w:sz w:val="20"/>
                <w:szCs w:val="20"/>
              </w:rPr>
            </w:pPr>
          </w:p>
        </w:tc>
        <w:tc>
          <w:tcPr>
            <w:tcW w:w="5760" w:type="dxa"/>
            <w:shd w:val="clear" w:color="auto" w:fill="auto"/>
            <w:tcPrChange w:id="541" w:author="Eniola" w:date="2018-08-10T10:45:00Z">
              <w:tcPr>
                <w:tcW w:w="7451" w:type="dxa"/>
                <w:shd w:val="clear" w:color="auto" w:fill="auto"/>
              </w:tcPr>
            </w:tcPrChange>
          </w:tcPr>
          <w:p w14:paraId="23D58719" w14:textId="77777777" w:rsidR="00CE39FC" w:rsidRPr="00DE0822" w:rsidRDefault="002D7F43">
            <w:pPr>
              <w:spacing w:after="0" w:line="360" w:lineRule="auto"/>
              <w:ind w:left="166"/>
              <w:jc w:val="both"/>
              <w:rPr>
                <w:rFonts w:ascii="Times New Roman" w:hAnsi="Times New Roman"/>
                <w:sz w:val="20"/>
                <w:szCs w:val="20"/>
              </w:rPr>
              <w:pPrChange w:id="542" w:author="Eniola" w:date="2018-08-10T10:45:00Z">
                <w:pPr>
                  <w:spacing w:after="0" w:line="360" w:lineRule="auto"/>
                  <w:jc w:val="both"/>
                </w:pPr>
              </w:pPrChange>
            </w:pPr>
            <w:r w:rsidRPr="00EF58CB">
              <w:rPr>
                <w:rFonts w:ascii="Times New Roman" w:hAnsi="Times New Roman"/>
                <w:sz w:val="20"/>
                <w:szCs w:val="20"/>
              </w:rPr>
              <w:t xml:space="preserve">Fast </w:t>
            </w:r>
            <w:r w:rsidR="008268B6" w:rsidRPr="00C2598B">
              <w:rPr>
                <w:rFonts w:ascii="Times New Roman" w:hAnsi="Times New Roman"/>
                <w:sz w:val="20"/>
                <w:szCs w:val="20"/>
              </w:rPr>
              <w:t>voting be thumb printing (i.e. for the party contestants), the rest must not be thumb printing.</w:t>
            </w:r>
          </w:p>
        </w:tc>
      </w:tr>
      <w:tr w:rsidR="00776E7C" w:rsidRPr="00A85BD5" w14:paraId="681907CC" w14:textId="77777777" w:rsidTr="004F0BAA">
        <w:trPr>
          <w:trHeight w:val="633"/>
          <w:trPrChange w:id="543" w:author="Eniola" w:date="2018-08-10T10:45:00Z">
            <w:trPr>
              <w:trHeight w:val="633"/>
            </w:trPr>
          </w:trPrChange>
        </w:trPr>
        <w:tc>
          <w:tcPr>
            <w:tcW w:w="720" w:type="dxa"/>
            <w:shd w:val="clear" w:color="auto" w:fill="auto"/>
            <w:tcPrChange w:id="544" w:author="Eniola" w:date="2018-08-10T10:45:00Z">
              <w:tcPr>
                <w:tcW w:w="671" w:type="dxa"/>
                <w:shd w:val="clear" w:color="auto" w:fill="auto"/>
              </w:tcPr>
            </w:tcPrChange>
          </w:tcPr>
          <w:p w14:paraId="615F685C" w14:textId="77777777" w:rsidR="00CE39FC" w:rsidRPr="00EF58CB" w:rsidRDefault="00CE39FC" w:rsidP="00A85BD5">
            <w:pPr>
              <w:pStyle w:val="ListParagraph"/>
              <w:numPr>
                <w:ilvl w:val="0"/>
                <w:numId w:val="15"/>
              </w:numPr>
              <w:spacing w:after="0" w:line="360" w:lineRule="auto"/>
              <w:jc w:val="both"/>
              <w:rPr>
                <w:rFonts w:ascii="Times New Roman" w:hAnsi="Times New Roman"/>
                <w:sz w:val="20"/>
                <w:szCs w:val="20"/>
              </w:rPr>
            </w:pPr>
          </w:p>
        </w:tc>
        <w:tc>
          <w:tcPr>
            <w:tcW w:w="5760" w:type="dxa"/>
            <w:shd w:val="clear" w:color="auto" w:fill="auto"/>
            <w:tcPrChange w:id="545" w:author="Eniola" w:date="2018-08-10T10:45:00Z">
              <w:tcPr>
                <w:tcW w:w="7451" w:type="dxa"/>
                <w:shd w:val="clear" w:color="auto" w:fill="auto"/>
              </w:tcPr>
            </w:tcPrChange>
          </w:tcPr>
          <w:p w14:paraId="243388EF" w14:textId="77777777" w:rsidR="00CE39FC" w:rsidRPr="00DE0822" w:rsidRDefault="00D45234">
            <w:pPr>
              <w:spacing w:after="0" w:line="360" w:lineRule="auto"/>
              <w:ind w:left="166"/>
              <w:jc w:val="both"/>
              <w:rPr>
                <w:rFonts w:ascii="Times New Roman" w:hAnsi="Times New Roman"/>
                <w:sz w:val="20"/>
                <w:szCs w:val="20"/>
              </w:rPr>
              <w:pPrChange w:id="546" w:author="Eniola" w:date="2018-08-10T10:45:00Z">
                <w:pPr>
                  <w:spacing w:after="0" w:line="360" w:lineRule="auto"/>
                  <w:jc w:val="both"/>
                </w:pPr>
              </w:pPrChange>
            </w:pPr>
            <w:r w:rsidRPr="00EF58CB">
              <w:rPr>
                <w:rFonts w:ascii="Times New Roman" w:hAnsi="Times New Roman"/>
                <w:sz w:val="20"/>
                <w:szCs w:val="20"/>
              </w:rPr>
              <w:t>Check if previous block</w:t>
            </w:r>
            <w:r w:rsidR="00EB7A74" w:rsidRPr="00C2598B">
              <w:rPr>
                <w:rFonts w:ascii="Times New Roman" w:hAnsi="Times New Roman"/>
                <w:sz w:val="20"/>
                <w:szCs w:val="20"/>
              </w:rPr>
              <w:t xml:space="preserve"> (matching </w:t>
            </w:r>
            <w:r w:rsidR="00464962" w:rsidRPr="00C2598B">
              <w:rPr>
                <w:rFonts w:ascii="Times New Roman" w:hAnsi="Times New Roman"/>
                <w:sz w:val="20"/>
                <w:szCs w:val="20"/>
              </w:rPr>
              <w:t>previous hash)</w:t>
            </w:r>
            <w:r w:rsidR="00735BEB" w:rsidRPr="00F00475">
              <w:rPr>
                <w:rFonts w:ascii="Times New Roman" w:hAnsi="Times New Roman"/>
                <w:sz w:val="20"/>
                <w:szCs w:val="20"/>
              </w:rPr>
              <w:t xml:space="preserve"> it in main </w:t>
            </w:r>
            <w:r w:rsidR="009A3BCD" w:rsidRPr="00F00475">
              <w:rPr>
                <w:rFonts w:ascii="Times New Roman" w:hAnsi="Times New Roman"/>
                <w:sz w:val="20"/>
                <w:szCs w:val="20"/>
              </w:rPr>
              <w:t>branch or side branches,</w:t>
            </w:r>
          </w:p>
        </w:tc>
      </w:tr>
      <w:tr w:rsidR="009A3BCD" w:rsidRPr="00A85BD5" w14:paraId="7123FB84" w14:textId="77777777" w:rsidTr="004F0BAA">
        <w:trPr>
          <w:trHeight w:val="633"/>
          <w:trPrChange w:id="547" w:author="Eniola" w:date="2018-08-10T10:45:00Z">
            <w:trPr>
              <w:trHeight w:val="633"/>
            </w:trPr>
          </w:trPrChange>
        </w:trPr>
        <w:tc>
          <w:tcPr>
            <w:tcW w:w="720" w:type="dxa"/>
            <w:shd w:val="clear" w:color="auto" w:fill="auto"/>
            <w:tcPrChange w:id="548" w:author="Eniola" w:date="2018-08-10T10:45:00Z">
              <w:tcPr>
                <w:tcW w:w="671" w:type="dxa"/>
                <w:shd w:val="clear" w:color="auto" w:fill="auto"/>
              </w:tcPr>
            </w:tcPrChange>
          </w:tcPr>
          <w:p w14:paraId="234D082F" w14:textId="77777777" w:rsidR="009A3BCD" w:rsidRPr="00EF58CB" w:rsidRDefault="009A3BCD" w:rsidP="00A85BD5">
            <w:pPr>
              <w:pStyle w:val="ListParagraph"/>
              <w:numPr>
                <w:ilvl w:val="0"/>
                <w:numId w:val="15"/>
              </w:numPr>
              <w:spacing w:after="0" w:line="360" w:lineRule="auto"/>
              <w:jc w:val="both"/>
              <w:rPr>
                <w:rFonts w:ascii="Times New Roman" w:hAnsi="Times New Roman"/>
                <w:sz w:val="20"/>
                <w:szCs w:val="20"/>
              </w:rPr>
            </w:pPr>
          </w:p>
        </w:tc>
        <w:tc>
          <w:tcPr>
            <w:tcW w:w="5760" w:type="dxa"/>
            <w:shd w:val="clear" w:color="auto" w:fill="auto"/>
            <w:tcPrChange w:id="549" w:author="Eniola" w:date="2018-08-10T10:45:00Z">
              <w:tcPr>
                <w:tcW w:w="7451" w:type="dxa"/>
                <w:shd w:val="clear" w:color="auto" w:fill="auto"/>
              </w:tcPr>
            </w:tcPrChange>
          </w:tcPr>
          <w:p w14:paraId="5D3FBC34" w14:textId="77777777" w:rsidR="009A3BCD" w:rsidRPr="00C2598B" w:rsidRDefault="009A3BCD">
            <w:pPr>
              <w:spacing w:after="0" w:line="360" w:lineRule="auto"/>
              <w:ind w:left="166"/>
              <w:jc w:val="both"/>
              <w:rPr>
                <w:rFonts w:ascii="Times New Roman" w:hAnsi="Times New Roman"/>
                <w:sz w:val="20"/>
                <w:szCs w:val="20"/>
              </w:rPr>
              <w:pPrChange w:id="550" w:author="Eniola" w:date="2018-08-10T10:45:00Z">
                <w:pPr>
                  <w:spacing w:after="0" w:line="360" w:lineRule="auto"/>
                  <w:jc w:val="both"/>
                </w:pPr>
              </w:pPrChange>
            </w:pPr>
            <w:r w:rsidRPr="00EF58CB">
              <w:rPr>
                <w:rFonts w:ascii="Times New Roman" w:hAnsi="Times New Roman"/>
                <w:sz w:val="20"/>
                <w:szCs w:val="20"/>
              </w:rPr>
              <w:t>Verify</w:t>
            </w:r>
            <w:r w:rsidR="00FD20D4" w:rsidRPr="00C2598B">
              <w:rPr>
                <w:rFonts w:ascii="Times New Roman" w:hAnsi="Times New Roman"/>
                <w:sz w:val="20"/>
                <w:szCs w:val="20"/>
              </w:rPr>
              <w:t xml:space="preserve"> voters’ signatures for each input, reject if any are bad</w:t>
            </w:r>
          </w:p>
        </w:tc>
      </w:tr>
    </w:tbl>
    <w:p w14:paraId="0C74F4FC" w14:textId="48DD439B" w:rsidR="00CE39FC" w:rsidRPr="00EF58CB" w:rsidRDefault="00957B06">
      <w:pPr>
        <w:spacing w:line="360" w:lineRule="auto"/>
        <w:ind w:left="720"/>
        <w:jc w:val="both"/>
        <w:rPr>
          <w:rFonts w:ascii="Times New Roman" w:hAnsi="Times New Roman"/>
          <w:sz w:val="20"/>
          <w:szCs w:val="20"/>
        </w:rPr>
        <w:pPrChange w:id="551" w:author="Eniola" w:date="2018-08-08T18:20:00Z">
          <w:pPr>
            <w:spacing w:line="360" w:lineRule="auto"/>
            <w:jc w:val="both"/>
          </w:pPr>
        </w:pPrChange>
      </w:pPr>
      <w:r w:rsidRPr="00A85BD5">
        <w:rPr>
          <w:rFonts w:ascii="Times New Roman" w:hAnsi="Times New Roman"/>
          <w:noProof/>
          <w:sz w:val="20"/>
          <w:szCs w:val="20"/>
          <w:rPrChange w:id="552" w:author="Eniola" w:date="2018-08-08T18:20:00Z">
            <w:rPr>
              <w:noProof/>
            </w:rPr>
          </w:rPrChange>
        </w:rPr>
        <mc:AlternateContent>
          <mc:Choice Requires="wps">
            <w:drawing>
              <wp:anchor distT="0" distB="0" distL="114300" distR="114300" simplePos="0" relativeHeight="251660800" behindDoc="0" locked="0" layoutInCell="1" allowOverlap="1" wp14:anchorId="746D3E97" wp14:editId="324E87D7">
                <wp:simplePos x="0" y="0"/>
                <wp:positionH relativeFrom="margin">
                  <wp:posOffset>1238250</wp:posOffset>
                </wp:positionH>
                <wp:positionV relativeFrom="paragraph">
                  <wp:posOffset>7620</wp:posOffset>
                </wp:positionV>
                <wp:extent cx="1962150" cy="276225"/>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2150" cy="276225"/>
                        </a:xfrm>
                        <a:prstGeom prst="rect">
                          <a:avLst/>
                        </a:prstGeom>
                        <a:solidFill>
                          <a:sysClr val="window" lastClr="FFFFFF"/>
                        </a:solidFill>
                        <a:ln w="6350">
                          <a:noFill/>
                        </a:ln>
                      </wps:spPr>
                      <wps:txbx>
                        <w:txbxContent>
                          <w:p w14:paraId="740FA7AA" w14:textId="77777777" w:rsidR="00313C42" w:rsidRPr="00E852C8" w:rsidRDefault="00E86929" w:rsidP="00313C42">
                            <w:pPr>
                              <w:rPr>
                                <w:rFonts w:ascii="Times New Roman" w:hAnsi="Times New Roman"/>
                                <w:sz w:val="20"/>
                                <w:szCs w:val="20"/>
                              </w:rPr>
                            </w:pPr>
                            <w:r>
                              <w:rPr>
                                <w:rFonts w:ascii="Times New Roman" w:hAnsi="Times New Roman"/>
                                <w:sz w:val="20"/>
                                <w:szCs w:val="20"/>
                              </w:rPr>
                              <w:t>Table 1</w:t>
                            </w:r>
                            <w:r w:rsidR="00313C42">
                              <w:rPr>
                                <w:rFonts w:ascii="Times New Roman" w:hAnsi="Times New Roman"/>
                                <w:sz w:val="20"/>
                                <w:szCs w:val="20"/>
                              </w:rPr>
                              <w:t xml:space="preserve">. </w:t>
                            </w:r>
                            <w:r w:rsidR="001F5AED">
                              <w:rPr>
                                <w:rFonts w:ascii="Times New Roman" w:hAnsi="Times New Roman"/>
                                <w:sz w:val="20"/>
                                <w:szCs w:val="20"/>
                              </w:rPr>
                              <w:t>Developed Check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D3E97" id="Text Box 54" o:spid="_x0000_s1095" type="#_x0000_t202" style="position:absolute;left:0;text-align:left;margin-left:97.5pt;margin-top:.6pt;width:154.5pt;height:21.7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" fillcolor="window" stroked="f" strokeweight=".5pt">
                <v:path arrowok="t"/>
                <v:textbox>
                  <w:txbxContent>
                    <w:p w14:paraId="740FA7AA" w14:textId="77777777" w:rsidR="00313C42" w:rsidRPr="00E852C8" w:rsidRDefault="00E86929" w:rsidP="00313C42">
                      <w:pPr>
                        <w:rPr>
                          <w:rFonts w:ascii="Times New Roman" w:hAnsi="Times New Roman"/>
                          <w:sz w:val="20"/>
                          <w:szCs w:val="20"/>
                        </w:rPr>
                      </w:pPr>
                      <w:r>
                        <w:rPr>
                          <w:rFonts w:ascii="Times New Roman" w:hAnsi="Times New Roman"/>
                          <w:sz w:val="20"/>
                          <w:szCs w:val="20"/>
                        </w:rPr>
                        <w:t>Table 1</w:t>
                      </w:r>
                      <w:r w:rsidR="00313C42">
                        <w:rPr>
                          <w:rFonts w:ascii="Times New Roman" w:hAnsi="Times New Roman"/>
                          <w:sz w:val="20"/>
                          <w:szCs w:val="20"/>
                        </w:rPr>
                        <w:t xml:space="preserve">. </w:t>
                      </w:r>
                      <w:r w:rsidR="001F5AED">
                        <w:rPr>
                          <w:rFonts w:ascii="Times New Roman" w:hAnsi="Times New Roman"/>
                          <w:sz w:val="20"/>
                          <w:szCs w:val="20"/>
                        </w:rPr>
                        <w:t>Developed Check List.</w:t>
                      </w:r>
                    </w:p>
                  </w:txbxContent>
                </v:textbox>
                <w10:wrap anchorx="margin"/>
              </v:shape>
            </w:pict>
          </mc:Fallback>
        </mc:AlternateContent>
      </w:r>
    </w:p>
    <w:p w14:paraId="7AA30CC0" w14:textId="77777777" w:rsidR="005F0F38" w:rsidRDefault="005F0F38">
      <w:pPr>
        <w:spacing w:line="360" w:lineRule="auto"/>
        <w:ind w:left="720"/>
        <w:jc w:val="both"/>
        <w:rPr>
          <w:ins w:id="553" w:author="Eniola" w:date="2018-08-10T10:46:00Z"/>
          <w:rFonts w:ascii="Times New Roman" w:hAnsi="Times New Roman"/>
          <w:b/>
          <w:sz w:val="20"/>
          <w:szCs w:val="20"/>
        </w:rPr>
        <w:pPrChange w:id="554" w:author="Eniola" w:date="2018-08-08T18:20:00Z">
          <w:pPr>
            <w:spacing w:line="360" w:lineRule="auto"/>
            <w:jc w:val="both"/>
          </w:pPr>
        </w:pPrChange>
      </w:pPr>
    </w:p>
    <w:p w14:paraId="7DE72F1A" w14:textId="43A06081" w:rsidR="0079241D" w:rsidRPr="00DE0822" w:rsidRDefault="00541456">
      <w:pPr>
        <w:spacing w:line="360" w:lineRule="auto"/>
        <w:ind w:left="720"/>
        <w:jc w:val="both"/>
        <w:rPr>
          <w:rFonts w:ascii="Times New Roman" w:hAnsi="Times New Roman"/>
          <w:b/>
          <w:sz w:val="20"/>
          <w:szCs w:val="20"/>
        </w:rPr>
        <w:pPrChange w:id="555" w:author="Eniola" w:date="2018-08-08T18:20:00Z">
          <w:pPr>
            <w:spacing w:line="360" w:lineRule="auto"/>
            <w:jc w:val="both"/>
          </w:pPr>
        </w:pPrChange>
      </w:pPr>
      <w:r w:rsidRPr="00DE0822">
        <w:rPr>
          <w:rFonts w:ascii="Times New Roman" w:hAnsi="Times New Roman"/>
          <w:b/>
          <w:sz w:val="20"/>
          <w:szCs w:val="20"/>
        </w:rPr>
        <w:t>ADVANTAGES</w:t>
      </w:r>
    </w:p>
    <w:p w14:paraId="2906E432" w14:textId="67D3A24E" w:rsidR="007B62C6" w:rsidRDefault="007B62C6">
      <w:pPr>
        <w:pStyle w:val="ListParagraph"/>
        <w:numPr>
          <w:ilvl w:val="0"/>
          <w:numId w:val="2"/>
        </w:numPr>
        <w:spacing w:line="360" w:lineRule="auto"/>
        <w:jc w:val="both"/>
        <w:rPr>
          <w:ins w:id="556" w:author="Eniola" w:date="2018-08-10T10:49:00Z"/>
          <w:rFonts w:ascii="Times New Roman" w:hAnsi="Times New Roman"/>
          <w:sz w:val="20"/>
          <w:szCs w:val="20"/>
        </w:rPr>
        <w:pPrChange w:id="557" w:author="Eniola" w:date="2018-08-10T10:47:00Z">
          <w:pPr>
            <w:pStyle w:val="ListParagraph"/>
            <w:numPr>
              <w:numId w:val="2"/>
            </w:numPr>
            <w:spacing w:line="360" w:lineRule="auto"/>
            <w:ind w:hanging="360"/>
          </w:pPr>
        </w:pPrChange>
      </w:pPr>
      <w:r w:rsidRPr="00A85BD5">
        <w:rPr>
          <w:rFonts w:ascii="Times New Roman" w:hAnsi="Times New Roman"/>
          <w:sz w:val="20"/>
          <w:szCs w:val="20"/>
        </w:rPr>
        <w:t xml:space="preserve">The potential advantages </w:t>
      </w:r>
      <w:r w:rsidR="003529B4" w:rsidRPr="00A85BD5">
        <w:rPr>
          <w:rFonts w:ascii="Times New Roman" w:hAnsi="Times New Roman"/>
          <w:sz w:val="20"/>
          <w:szCs w:val="20"/>
        </w:rPr>
        <w:t>are</w:t>
      </w:r>
      <w:r w:rsidRPr="00A85BD5">
        <w:rPr>
          <w:rFonts w:ascii="Times New Roman" w:hAnsi="Times New Roman"/>
          <w:sz w:val="20"/>
          <w:szCs w:val="20"/>
        </w:rPr>
        <w:t xml:space="preserve"> that, with the integration of </w:t>
      </w:r>
      <w:ins w:id="558" w:author="Eniola" w:date="2018-08-10T10:47:00Z">
        <w:r w:rsidR="006A5E74">
          <w:rPr>
            <w:rFonts w:ascii="Times New Roman" w:hAnsi="Times New Roman"/>
            <w:sz w:val="20"/>
            <w:szCs w:val="20"/>
          </w:rPr>
          <w:t>b</w:t>
        </w:r>
      </w:ins>
      <w:del w:id="559" w:author="Eniola" w:date="2018-08-10T10:47:00Z">
        <w:r w:rsidR="009B64C9" w:rsidRPr="00A85BD5" w:rsidDel="006A5E74">
          <w:rPr>
            <w:rFonts w:ascii="Times New Roman" w:hAnsi="Times New Roman"/>
            <w:sz w:val="20"/>
            <w:szCs w:val="20"/>
          </w:rPr>
          <w:delText>B</w:delText>
        </w:r>
      </w:del>
      <w:r w:rsidR="009B64C9" w:rsidRPr="00A85BD5">
        <w:rPr>
          <w:rFonts w:ascii="Times New Roman" w:hAnsi="Times New Roman"/>
          <w:sz w:val="20"/>
          <w:szCs w:val="20"/>
        </w:rPr>
        <w:t>lockchain</w:t>
      </w:r>
      <w:ins w:id="560" w:author="Eniola" w:date="2018-08-10T10:47:00Z">
        <w:r w:rsidR="006A5E74">
          <w:rPr>
            <w:rFonts w:ascii="Times New Roman" w:hAnsi="Times New Roman"/>
            <w:sz w:val="20"/>
            <w:szCs w:val="20"/>
          </w:rPr>
          <w:t>-based</w:t>
        </w:r>
      </w:ins>
      <w:r w:rsidRPr="00A85BD5">
        <w:rPr>
          <w:rFonts w:ascii="Times New Roman" w:hAnsi="Times New Roman"/>
          <w:sz w:val="20"/>
          <w:szCs w:val="20"/>
        </w:rPr>
        <w:t xml:space="preserve"> technology</w:t>
      </w:r>
      <w:ins w:id="561" w:author="Eniola" w:date="2018-08-10T10:47:00Z">
        <w:r w:rsidR="006A5E74">
          <w:rPr>
            <w:rFonts w:ascii="Times New Roman" w:hAnsi="Times New Roman"/>
            <w:sz w:val="20"/>
            <w:szCs w:val="20"/>
          </w:rPr>
          <w:t xml:space="preserve"> solution</w:t>
        </w:r>
      </w:ins>
      <w:r w:rsidRPr="00A85BD5">
        <w:rPr>
          <w:rFonts w:ascii="Times New Roman" w:hAnsi="Times New Roman"/>
          <w:sz w:val="20"/>
          <w:szCs w:val="20"/>
        </w:rPr>
        <w:t xml:space="preserve"> into the existing electoral </w:t>
      </w:r>
      <w:ins w:id="562" w:author="Eniola" w:date="2018-08-10T10:47:00Z">
        <w:r w:rsidR="006A5E74">
          <w:rPr>
            <w:rFonts w:ascii="Times New Roman" w:hAnsi="Times New Roman"/>
            <w:sz w:val="20"/>
            <w:szCs w:val="20"/>
          </w:rPr>
          <w:t>systems</w:t>
        </w:r>
      </w:ins>
      <w:del w:id="563" w:author="Eniola" w:date="2018-08-10T10:47:00Z">
        <w:r w:rsidRPr="00A85BD5" w:rsidDel="006A5E74">
          <w:rPr>
            <w:rFonts w:ascii="Times New Roman" w:hAnsi="Times New Roman"/>
            <w:sz w:val="20"/>
            <w:szCs w:val="20"/>
          </w:rPr>
          <w:delText>process</w:delText>
        </w:r>
      </w:del>
      <w:r w:rsidRPr="00A85BD5">
        <w:rPr>
          <w:rFonts w:ascii="Times New Roman" w:hAnsi="Times New Roman"/>
          <w:sz w:val="20"/>
          <w:szCs w:val="20"/>
        </w:rPr>
        <w:t xml:space="preserve">, voters </w:t>
      </w:r>
      <w:del w:id="564" w:author="Eniola" w:date="2018-08-10T10:48:00Z">
        <w:r w:rsidRPr="00A85BD5" w:rsidDel="006A5E74">
          <w:rPr>
            <w:rFonts w:ascii="Times New Roman" w:hAnsi="Times New Roman"/>
            <w:sz w:val="20"/>
            <w:szCs w:val="20"/>
          </w:rPr>
          <w:delText xml:space="preserve">can </w:delText>
        </w:r>
      </w:del>
      <w:ins w:id="565" w:author="Eniola" w:date="2018-08-10T10:48:00Z">
        <w:r w:rsidR="006A5E74">
          <w:rPr>
            <w:rFonts w:ascii="Times New Roman" w:hAnsi="Times New Roman"/>
            <w:sz w:val="20"/>
            <w:szCs w:val="20"/>
          </w:rPr>
          <w:t xml:space="preserve">will be able to </w:t>
        </w:r>
      </w:ins>
      <w:r w:rsidRPr="00A85BD5">
        <w:rPr>
          <w:rFonts w:ascii="Times New Roman" w:hAnsi="Times New Roman"/>
          <w:sz w:val="20"/>
          <w:szCs w:val="20"/>
        </w:rPr>
        <w:t xml:space="preserve">verify their voting choices using their </w:t>
      </w:r>
      <w:r w:rsidR="00D41180" w:rsidRPr="00A85BD5">
        <w:rPr>
          <w:rFonts w:ascii="Times New Roman" w:hAnsi="Times New Roman"/>
          <w:sz w:val="20"/>
          <w:szCs w:val="20"/>
        </w:rPr>
        <w:t xml:space="preserve">voters card as a </w:t>
      </w:r>
      <w:r w:rsidRPr="00A85BD5">
        <w:rPr>
          <w:rFonts w:ascii="Times New Roman" w:hAnsi="Times New Roman"/>
          <w:sz w:val="20"/>
          <w:szCs w:val="20"/>
        </w:rPr>
        <w:t xml:space="preserve">private </w:t>
      </w:r>
      <w:r w:rsidR="00B0635A" w:rsidRPr="00A85BD5">
        <w:rPr>
          <w:rFonts w:ascii="Times New Roman" w:hAnsi="Times New Roman"/>
          <w:sz w:val="20"/>
          <w:szCs w:val="20"/>
        </w:rPr>
        <w:t>key</w:t>
      </w:r>
      <w:r w:rsidRPr="00A85BD5">
        <w:rPr>
          <w:rFonts w:ascii="Times New Roman" w:hAnsi="Times New Roman"/>
          <w:sz w:val="20"/>
          <w:szCs w:val="20"/>
        </w:rPr>
        <w:t xml:space="preserve"> at any point in time.</w:t>
      </w:r>
    </w:p>
    <w:p w14:paraId="3D0686F1" w14:textId="5161888E" w:rsidR="006A5E74" w:rsidRDefault="006A5E74">
      <w:pPr>
        <w:pStyle w:val="ListParagraph"/>
        <w:numPr>
          <w:ilvl w:val="0"/>
          <w:numId w:val="2"/>
        </w:numPr>
        <w:spacing w:line="360" w:lineRule="auto"/>
        <w:jc w:val="both"/>
        <w:rPr>
          <w:ins w:id="566" w:author="Eniola" w:date="2018-08-10T10:49:00Z"/>
          <w:rFonts w:ascii="Times New Roman" w:hAnsi="Times New Roman"/>
          <w:sz w:val="20"/>
          <w:szCs w:val="20"/>
        </w:rPr>
        <w:pPrChange w:id="567" w:author="Eniola" w:date="2018-08-10T10:47:00Z">
          <w:pPr>
            <w:pStyle w:val="ListParagraph"/>
            <w:numPr>
              <w:numId w:val="2"/>
            </w:numPr>
            <w:spacing w:line="360" w:lineRule="auto"/>
            <w:ind w:hanging="360"/>
          </w:pPr>
        </w:pPrChange>
      </w:pPr>
      <w:ins w:id="568" w:author="Eniola" w:date="2018-08-10T10:49:00Z">
        <w:r>
          <w:rPr>
            <w:rFonts w:ascii="Times New Roman" w:hAnsi="Times New Roman"/>
            <w:sz w:val="20"/>
            <w:szCs w:val="20"/>
          </w:rPr>
          <w:t>All results could be processed within couple of minutes.</w:t>
        </w:r>
      </w:ins>
    </w:p>
    <w:p w14:paraId="25C087B4" w14:textId="28A9DD80" w:rsidR="006A5E74" w:rsidRDefault="006A5E74">
      <w:pPr>
        <w:pStyle w:val="ListParagraph"/>
        <w:numPr>
          <w:ilvl w:val="0"/>
          <w:numId w:val="2"/>
        </w:numPr>
        <w:spacing w:line="360" w:lineRule="auto"/>
        <w:jc w:val="both"/>
        <w:rPr>
          <w:ins w:id="569" w:author="Eniola" w:date="2018-08-10T10:49:00Z"/>
          <w:rFonts w:ascii="Times New Roman" w:hAnsi="Times New Roman"/>
          <w:sz w:val="20"/>
          <w:szCs w:val="20"/>
        </w:rPr>
        <w:pPrChange w:id="570" w:author="Eniola" w:date="2018-08-10T10:47:00Z">
          <w:pPr>
            <w:pStyle w:val="ListParagraph"/>
            <w:numPr>
              <w:numId w:val="2"/>
            </w:numPr>
            <w:spacing w:line="360" w:lineRule="auto"/>
            <w:ind w:hanging="360"/>
          </w:pPr>
        </w:pPrChange>
      </w:pPr>
      <w:ins w:id="571" w:author="Eniola" w:date="2018-08-10T10:49:00Z">
        <w:r>
          <w:rPr>
            <w:rFonts w:ascii="Times New Roman" w:hAnsi="Times New Roman"/>
            <w:sz w:val="20"/>
            <w:szCs w:val="20"/>
          </w:rPr>
          <w:t>It is auditable by the general public.</w:t>
        </w:r>
      </w:ins>
    </w:p>
    <w:p w14:paraId="17A332B2" w14:textId="7CC762B5" w:rsidR="006A5E74" w:rsidRPr="00A85BD5" w:rsidRDefault="006A5E74">
      <w:pPr>
        <w:pStyle w:val="ListParagraph"/>
        <w:numPr>
          <w:ilvl w:val="0"/>
          <w:numId w:val="2"/>
        </w:numPr>
        <w:spacing w:line="360" w:lineRule="auto"/>
        <w:jc w:val="both"/>
        <w:rPr>
          <w:rFonts w:ascii="Times New Roman" w:hAnsi="Times New Roman"/>
          <w:sz w:val="20"/>
          <w:szCs w:val="20"/>
        </w:rPr>
        <w:pPrChange w:id="572" w:author="Eniola" w:date="2018-08-10T10:47:00Z">
          <w:pPr>
            <w:pStyle w:val="ListParagraph"/>
            <w:numPr>
              <w:numId w:val="2"/>
            </w:numPr>
            <w:spacing w:line="360" w:lineRule="auto"/>
            <w:ind w:hanging="360"/>
          </w:pPr>
        </w:pPrChange>
      </w:pPr>
      <w:ins w:id="573" w:author="Eniola" w:date="2018-08-10T10:50:00Z">
        <w:r>
          <w:rPr>
            <w:rFonts w:ascii="Times New Roman" w:hAnsi="Times New Roman"/>
            <w:sz w:val="20"/>
            <w:szCs w:val="20"/>
          </w:rPr>
          <w:t>The entire election process will be transparent and decentralized.</w:t>
        </w:r>
      </w:ins>
    </w:p>
    <w:p w14:paraId="086D0D70" w14:textId="724E77B7" w:rsidR="00EE026D" w:rsidRPr="00A85BD5" w:rsidRDefault="00EF71B4">
      <w:pPr>
        <w:pStyle w:val="ListParagraph"/>
        <w:numPr>
          <w:ilvl w:val="0"/>
          <w:numId w:val="2"/>
        </w:numPr>
        <w:spacing w:line="360" w:lineRule="auto"/>
        <w:jc w:val="both"/>
        <w:rPr>
          <w:rFonts w:ascii="Times New Roman" w:hAnsi="Times New Roman"/>
          <w:sz w:val="20"/>
          <w:szCs w:val="20"/>
        </w:rPr>
      </w:pPr>
      <w:del w:id="574" w:author="Eniola" w:date="2018-08-10T10:51:00Z">
        <w:r w:rsidRPr="00A85BD5" w:rsidDel="006A5E74">
          <w:rPr>
            <w:rFonts w:ascii="Times New Roman" w:hAnsi="Times New Roman"/>
            <w:sz w:val="20"/>
            <w:szCs w:val="20"/>
          </w:rPr>
          <w:delText xml:space="preserve">The </w:delText>
        </w:r>
        <w:r w:rsidR="00FC2ABC" w:rsidRPr="00A85BD5" w:rsidDel="006A5E74">
          <w:rPr>
            <w:rFonts w:ascii="Times New Roman" w:hAnsi="Times New Roman"/>
            <w:sz w:val="20"/>
            <w:szCs w:val="20"/>
          </w:rPr>
          <w:delText>Block chain’s</w:delText>
        </w:r>
        <w:r w:rsidR="00EE026D" w:rsidRPr="00A85BD5" w:rsidDel="006A5E74">
          <w:rPr>
            <w:rFonts w:ascii="Times New Roman" w:hAnsi="Times New Roman"/>
            <w:sz w:val="20"/>
            <w:szCs w:val="20"/>
          </w:rPr>
          <w:delText xml:space="preserve"> big advantage is that it’s public. </w:delText>
        </w:r>
      </w:del>
      <w:r w:rsidR="00EE026D" w:rsidRPr="00A85BD5">
        <w:rPr>
          <w:rFonts w:ascii="Times New Roman" w:hAnsi="Times New Roman"/>
          <w:sz w:val="20"/>
          <w:szCs w:val="20"/>
        </w:rPr>
        <w:t>Everyone participating can see the blocks and the votes stored in them</w:t>
      </w:r>
      <w:r w:rsidRPr="00A85BD5">
        <w:rPr>
          <w:rFonts w:ascii="Times New Roman" w:hAnsi="Times New Roman"/>
          <w:sz w:val="20"/>
          <w:szCs w:val="20"/>
        </w:rPr>
        <w:t xml:space="preserve"> and it’s public which is a great advantage</w:t>
      </w:r>
      <w:r w:rsidR="00017BC6" w:rsidRPr="00A85BD5">
        <w:rPr>
          <w:rFonts w:ascii="Times New Roman" w:hAnsi="Times New Roman"/>
          <w:sz w:val="20"/>
          <w:szCs w:val="20"/>
        </w:rPr>
        <w:t xml:space="preserve"> of</w:t>
      </w:r>
      <w:r w:rsidRPr="00A85BD5">
        <w:rPr>
          <w:rFonts w:ascii="Times New Roman" w:hAnsi="Times New Roman"/>
          <w:sz w:val="20"/>
          <w:szCs w:val="20"/>
        </w:rPr>
        <w:t xml:space="preserve"> the </w:t>
      </w:r>
      <w:ins w:id="575" w:author="Eniola" w:date="2018-08-10T10:52:00Z">
        <w:r w:rsidR="006A5E74">
          <w:rPr>
            <w:rFonts w:ascii="Times New Roman" w:hAnsi="Times New Roman"/>
            <w:sz w:val="20"/>
            <w:szCs w:val="20"/>
          </w:rPr>
          <w:t>b</w:t>
        </w:r>
      </w:ins>
      <w:del w:id="576" w:author="Eniola" w:date="2018-08-10T10:52:00Z">
        <w:r w:rsidR="003C71A7" w:rsidRPr="00A85BD5" w:rsidDel="006A5E74">
          <w:rPr>
            <w:rFonts w:ascii="Times New Roman" w:hAnsi="Times New Roman"/>
            <w:sz w:val="20"/>
            <w:szCs w:val="20"/>
          </w:rPr>
          <w:delText>B</w:delText>
        </w:r>
      </w:del>
      <w:r w:rsidR="003C71A7" w:rsidRPr="00A85BD5">
        <w:rPr>
          <w:rFonts w:ascii="Times New Roman" w:hAnsi="Times New Roman"/>
          <w:sz w:val="20"/>
          <w:szCs w:val="20"/>
        </w:rPr>
        <w:t>lockchain</w:t>
      </w:r>
      <w:ins w:id="577" w:author="Eniola" w:date="2018-08-10T10:52:00Z">
        <w:r w:rsidR="006A5E74">
          <w:rPr>
            <w:rFonts w:ascii="Times New Roman" w:hAnsi="Times New Roman"/>
            <w:sz w:val="20"/>
            <w:szCs w:val="20"/>
          </w:rPr>
          <w:t>-based</w:t>
        </w:r>
      </w:ins>
      <w:r w:rsidRPr="00A85BD5">
        <w:rPr>
          <w:rFonts w:ascii="Times New Roman" w:hAnsi="Times New Roman"/>
          <w:sz w:val="20"/>
          <w:szCs w:val="20"/>
        </w:rPr>
        <w:t xml:space="preserve"> electoral system</w:t>
      </w:r>
      <w:r w:rsidR="00EE026D" w:rsidRPr="00A85BD5">
        <w:rPr>
          <w:rFonts w:ascii="Times New Roman" w:hAnsi="Times New Roman"/>
          <w:sz w:val="20"/>
          <w:szCs w:val="20"/>
        </w:rPr>
        <w:t>. However, that doesn’t mean everyone can see the actual content of the electoral process; that information is protected by a private key</w:t>
      </w:r>
      <w:r w:rsidR="00F6073E" w:rsidRPr="00A85BD5">
        <w:rPr>
          <w:rFonts w:ascii="Times New Roman" w:hAnsi="Times New Roman"/>
          <w:sz w:val="20"/>
          <w:szCs w:val="20"/>
        </w:rPr>
        <w:t>.</w:t>
      </w:r>
    </w:p>
    <w:p w14:paraId="5AA928CC" w14:textId="4E8A447D" w:rsidR="00EE026D" w:rsidRPr="00A85BD5" w:rsidRDefault="00EE026D">
      <w:pPr>
        <w:pStyle w:val="ListParagraph"/>
        <w:numPr>
          <w:ilvl w:val="0"/>
          <w:numId w:val="2"/>
        </w:numPr>
        <w:spacing w:line="360" w:lineRule="auto"/>
        <w:jc w:val="both"/>
        <w:rPr>
          <w:rFonts w:ascii="Times New Roman" w:hAnsi="Times New Roman"/>
          <w:sz w:val="20"/>
          <w:szCs w:val="20"/>
        </w:rPr>
      </w:pPr>
      <w:r w:rsidRPr="00A85BD5">
        <w:rPr>
          <w:rFonts w:ascii="Times New Roman" w:hAnsi="Times New Roman"/>
          <w:sz w:val="20"/>
          <w:szCs w:val="20"/>
        </w:rPr>
        <w:t xml:space="preserve">With the </w:t>
      </w:r>
      <w:ins w:id="578" w:author="Eniola" w:date="2018-08-10T10:53:00Z">
        <w:r w:rsidR="006A5E74">
          <w:rPr>
            <w:rFonts w:ascii="Times New Roman" w:hAnsi="Times New Roman"/>
            <w:sz w:val="20"/>
            <w:szCs w:val="20"/>
          </w:rPr>
          <w:t>b</w:t>
        </w:r>
      </w:ins>
      <w:del w:id="579" w:author="Eniola" w:date="2018-08-10T10:53:00Z">
        <w:r w:rsidRPr="00A85BD5" w:rsidDel="006A5E74">
          <w:rPr>
            <w:rFonts w:ascii="Times New Roman" w:hAnsi="Times New Roman"/>
            <w:sz w:val="20"/>
            <w:szCs w:val="20"/>
          </w:rPr>
          <w:delText>B</w:delText>
        </w:r>
      </w:del>
      <w:r w:rsidRPr="00A85BD5">
        <w:rPr>
          <w:rFonts w:ascii="Times New Roman" w:hAnsi="Times New Roman"/>
          <w:sz w:val="20"/>
          <w:szCs w:val="20"/>
        </w:rPr>
        <w:t>lockchain</w:t>
      </w:r>
      <w:ins w:id="580" w:author="Eniola" w:date="2018-08-10T10:55:00Z">
        <w:r w:rsidR="00675150">
          <w:rPr>
            <w:rFonts w:ascii="Times New Roman" w:hAnsi="Times New Roman"/>
            <w:sz w:val="20"/>
            <w:szCs w:val="20"/>
          </w:rPr>
          <w:t>-based</w:t>
        </w:r>
      </w:ins>
      <w:r w:rsidRPr="00A85BD5">
        <w:rPr>
          <w:rFonts w:ascii="Times New Roman" w:hAnsi="Times New Roman"/>
          <w:sz w:val="20"/>
          <w:szCs w:val="20"/>
        </w:rPr>
        <w:t xml:space="preserve"> technology </w:t>
      </w:r>
      <w:ins w:id="581" w:author="Eniola" w:date="2018-08-10T10:55:00Z">
        <w:r w:rsidR="00675150">
          <w:rPr>
            <w:rFonts w:ascii="Times New Roman" w:hAnsi="Times New Roman"/>
            <w:sz w:val="20"/>
            <w:szCs w:val="20"/>
          </w:rPr>
          <w:t xml:space="preserve">solution </w:t>
        </w:r>
      </w:ins>
      <w:r w:rsidRPr="00A85BD5">
        <w:rPr>
          <w:rFonts w:ascii="Times New Roman" w:hAnsi="Times New Roman"/>
          <w:sz w:val="20"/>
          <w:szCs w:val="20"/>
        </w:rPr>
        <w:t>into the Nigeria electoral process, the system</w:t>
      </w:r>
      <w:ins w:id="582" w:author="Eniola" w:date="2018-08-10T10:55:00Z">
        <w:r w:rsidR="00675150">
          <w:rPr>
            <w:rFonts w:ascii="Times New Roman" w:hAnsi="Times New Roman"/>
            <w:sz w:val="20"/>
            <w:szCs w:val="20"/>
          </w:rPr>
          <w:t>s</w:t>
        </w:r>
      </w:ins>
      <w:r w:rsidRPr="00A85BD5">
        <w:rPr>
          <w:rFonts w:ascii="Times New Roman" w:hAnsi="Times New Roman"/>
          <w:sz w:val="20"/>
          <w:szCs w:val="20"/>
        </w:rPr>
        <w:t xml:space="preserve"> </w:t>
      </w:r>
      <w:ins w:id="583" w:author="Eniola" w:date="2018-08-10T10:55:00Z">
        <w:r w:rsidR="00675150">
          <w:rPr>
            <w:rFonts w:ascii="Times New Roman" w:hAnsi="Times New Roman"/>
            <w:sz w:val="20"/>
            <w:szCs w:val="20"/>
          </w:rPr>
          <w:t>are</w:t>
        </w:r>
      </w:ins>
      <w:del w:id="584" w:author="Eniola" w:date="2018-08-10T10:55:00Z">
        <w:r w:rsidRPr="00A85BD5" w:rsidDel="00675150">
          <w:rPr>
            <w:rFonts w:ascii="Times New Roman" w:hAnsi="Times New Roman"/>
            <w:sz w:val="20"/>
            <w:szCs w:val="20"/>
          </w:rPr>
          <w:delText>is</w:delText>
        </w:r>
      </w:del>
      <w:r w:rsidRPr="00A85BD5">
        <w:rPr>
          <w:rFonts w:ascii="Times New Roman" w:hAnsi="Times New Roman"/>
          <w:sz w:val="20"/>
          <w:szCs w:val="20"/>
        </w:rPr>
        <w:t xml:space="preserve"> decentralized, so no single authority can approve </w:t>
      </w:r>
      <w:r w:rsidR="00446FCB" w:rsidRPr="00A85BD5">
        <w:rPr>
          <w:rFonts w:ascii="Times New Roman" w:hAnsi="Times New Roman"/>
          <w:sz w:val="20"/>
          <w:szCs w:val="20"/>
        </w:rPr>
        <w:t>vote</w:t>
      </w:r>
      <w:r w:rsidR="00802CBF" w:rsidRPr="00A85BD5">
        <w:rPr>
          <w:rFonts w:ascii="Times New Roman" w:hAnsi="Times New Roman"/>
          <w:sz w:val="20"/>
          <w:szCs w:val="20"/>
        </w:rPr>
        <w:t xml:space="preserve"> </w:t>
      </w:r>
      <w:r w:rsidR="00F63DA6" w:rsidRPr="00A85BD5">
        <w:rPr>
          <w:rFonts w:ascii="Times New Roman" w:hAnsi="Times New Roman"/>
          <w:sz w:val="20"/>
          <w:szCs w:val="20"/>
        </w:rPr>
        <w:t xml:space="preserve">or </w:t>
      </w:r>
      <w:r w:rsidR="00446FCB" w:rsidRPr="00A85BD5">
        <w:rPr>
          <w:rFonts w:ascii="Times New Roman" w:hAnsi="Times New Roman"/>
          <w:sz w:val="20"/>
          <w:szCs w:val="20"/>
        </w:rPr>
        <w:t>set specific rules to have election accepted</w:t>
      </w:r>
      <w:ins w:id="585" w:author="Eniola" w:date="2018-08-10T10:56:00Z">
        <w:r w:rsidR="00675150">
          <w:rPr>
            <w:rFonts w:ascii="Times New Roman" w:hAnsi="Times New Roman"/>
            <w:sz w:val="20"/>
            <w:szCs w:val="20"/>
          </w:rPr>
          <w:t xml:space="preserve"> after reaching a consensus based on set rules for voting</w:t>
        </w:r>
      </w:ins>
      <w:r w:rsidR="00DB5E30" w:rsidRPr="00A85BD5">
        <w:rPr>
          <w:rFonts w:ascii="Times New Roman" w:hAnsi="Times New Roman"/>
          <w:sz w:val="20"/>
          <w:szCs w:val="20"/>
        </w:rPr>
        <w:t>. As a result, the model involves a great deal of t</w:t>
      </w:r>
      <w:r w:rsidR="00F63DA6" w:rsidRPr="00A85BD5">
        <w:rPr>
          <w:rFonts w:ascii="Times New Roman" w:hAnsi="Times New Roman"/>
          <w:sz w:val="20"/>
          <w:szCs w:val="20"/>
        </w:rPr>
        <w:t>rust, as all the voters participating</w:t>
      </w:r>
      <w:r w:rsidR="00DB5E30" w:rsidRPr="00A85BD5">
        <w:rPr>
          <w:rFonts w:ascii="Times New Roman" w:hAnsi="Times New Roman"/>
          <w:sz w:val="20"/>
          <w:szCs w:val="20"/>
        </w:rPr>
        <w:t xml:space="preserve"> in the network must reach a consensus to accept elections.</w:t>
      </w:r>
    </w:p>
    <w:p w14:paraId="268F1345" w14:textId="77777777" w:rsidR="00DB5E30" w:rsidRPr="00A85BD5" w:rsidRDefault="00DB5E30">
      <w:pPr>
        <w:pStyle w:val="ListParagraph"/>
        <w:numPr>
          <w:ilvl w:val="0"/>
          <w:numId w:val="2"/>
        </w:numPr>
        <w:spacing w:line="360" w:lineRule="auto"/>
        <w:jc w:val="both"/>
        <w:rPr>
          <w:rFonts w:ascii="Times New Roman" w:hAnsi="Times New Roman"/>
          <w:sz w:val="20"/>
          <w:szCs w:val="20"/>
        </w:rPr>
      </w:pPr>
      <w:r w:rsidRPr="00A85BD5">
        <w:rPr>
          <w:rFonts w:ascii="Times New Roman" w:hAnsi="Times New Roman"/>
          <w:sz w:val="20"/>
          <w:szCs w:val="20"/>
        </w:rPr>
        <w:t>Most important of all, it’s secure. The database can only be extended; previo</w:t>
      </w:r>
      <w:r w:rsidR="0080430F" w:rsidRPr="00A85BD5">
        <w:rPr>
          <w:rFonts w:ascii="Times New Roman" w:hAnsi="Times New Roman"/>
          <w:sz w:val="20"/>
          <w:szCs w:val="20"/>
        </w:rPr>
        <w:t xml:space="preserve">us records cannot be changed </w:t>
      </w:r>
      <w:r w:rsidRPr="00A85BD5">
        <w:rPr>
          <w:rFonts w:ascii="Times New Roman" w:hAnsi="Times New Roman"/>
          <w:sz w:val="20"/>
          <w:szCs w:val="20"/>
        </w:rPr>
        <w:t>or, at least, there’s a very high cost if someone wants to alter previous records.</w:t>
      </w:r>
    </w:p>
    <w:p w14:paraId="59E30CE4" w14:textId="598ABE11" w:rsidR="001612F8" w:rsidRPr="00A85BD5" w:rsidRDefault="00A71FFE">
      <w:pPr>
        <w:pStyle w:val="ListParagraph"/>
        <w:numPr>
          <w:ilvl w:val="0"/>
          <w:numId w:val="2"/>
        </w:numPr>
        <w:spacing w:line="360" w:lineRule="auto"/>
        <w:jc w:val="both"/>
        <w:rPr>
          <w:rFonts w:ascii="Times New Roman" w:hAnsi="Times New Roman"/>
          <w:sz w:val="20"/>
          <w:szCs w:val="20"/>
        </w:rPr>
      </w:pPr>
      <w:r w:rsidRPr="00A85BD5">
        <w:rPr>
          <w:rFonts w:ascii="Times New Roman" w:hAnsi="Times New Roman"/>
          <w:sz w:val="20"/>
          <w:szCs w:val="20"/>
        </w:rPr>
        <w:lastRenderedPageBreak/>
        <w:t xml:space="preserve">The proposed technology completely </w:t>
      </w:r>
      <w:r w:rsidR="00E02E26" w:rsidRPr="00A85BD5">
        <w:rPr>
          <w:rFonts w:ascii="Times New Roman" w:hAnsi="Times New Roman"/>
          <w:sz w:val="20"/>
          <w:szCs w:val="20"/>
        </w:rPr>
        <w:t>removes</w:t>
      </w:r>
      <w:r w:rsidRPr="00A85BD5">
        <w:rPr>
          <w:rFonts w:ascii="Times New Roman" w:hAnsi="Times New Roman"/>
          <w:sz w:val="20"/>
          <w:szCs w:val="20"/>
        </w:rPr>
        <w:t xml:space="preserve"> paper works or is reduced to about 1% </w:t>
      </w:r>
      <w:del w:id="586" w:author="Eniola" w:date="2018-08-10T10:54:00Z">
        <w:r w:rsidRPr="00A85BD5" w:rsidDel="006A5E74">
          <w:rPr>
            <w:rFonts w:ascii="Times New Roman" w:hAnsi="Times New Roman"/>
            <w:sz w:val="20"/>
            <w:szCs w:val="20"/>
          </w:rPr>
          <w:delText>(</w:delText>
        </w:r>
      </w:del>
      <w:r w:rsidRPr="00A85BD5">
        <w:rPr>
          <w:rFonts w:ascii="Times New Roman" w:hAnsi="Times New Roman"/>
          <w:sz w:val="20"/>
          <w:szCs w:val="20"/>
        </w:rPr>
        <w:t>for proper handling over of equipme</w:t>
      </w:r>
      <w:r w:rsidR="002A2D63" w:rsidRPr="00A85BD5">
        <w:rPr>
          <w:rFonts w:ascii="Times New Roman" w:hAnsi="Times New Roman"/>
          <w:sz w:val="20"/>
          <w:szCs w:val="20"/>
        </w:rPr>
        <w:t xml:space="preserve">nt and other election materials </w:t>
      </w:r>
      <w:r w:rsidRPr="00A85BD5">
        <w:rPr>
          <w:rFonts w:ascii="Times New Roman" w:hAnsi="Times New Roman"/>
          <w:sz w:val="20"/>
          <w:szCs w:val="20"/>
        </w:rPr>
        <w:t xml:space="preserve">as there won’t be </w:t>
      </w:r>
      <w:ins w:id="587" w:author="Eniola" w:date="2018-08-10T10:58:00Z">
        <w:r w:rsidR="00A6384C">
          <w:rPr>
            <w:rFonts w:ascii="Times New Roman" w:hAnsi="Times New Roman"/>
            <w:sz w:val="20"/>
            <w:szCs w:val="20"/>
          </w:rPr>
          <w:t xml:space="preserve">any </w:t>
        </w:r>
      </w:ins>
      <w:r w:rsidRPr="00A85BD5">
        <w:rPr>
          <w:rFonts w:ascii="Times New Roman" w:hAnsi="Times New Roman"/>
          <w:sz w:val="20"/>
          <w:szCs w:val="20"/>
        </w:rPr>
        <w:t>paper validation.</w:t>
      </w:r>
    </w:p>
    <w:p w14:paraId="767263F6" w14:textId="77777777" w:rsidR="00C57194" w:rsidRPr="00A85BD5" w:rsidRDefault="00C57194">
      <w:pPr>
        <w:pStyle w:val="ListParagraph"/>
        <w:spacing w:line="360" w:lineRule="auto"/>
        <w:jc w:val="both"/>
        <w:rPr>
          <w:rFonts w:ascii="Times New Roman" w:hAnsi="Times New Roman"/>
          <w:sz w:val="20"/>
          <w:szCs w:val="20"/>
        </w:rPr>
      </w:pPr>
    </w:p>
    <w:p w14:paraId="1D71CC1B" w14:textId="77777777" w:rsidR="00641CBA" w:rsidRPr="00A85BD5" w:rsidRDefault="00B93875">
      <w:pPr>
        <w:spacing w:line="360" w:lineRule="auto"/>
        <w:ind w:left="720"/>
        <w:jc w:val="both"/>
        <w:rPr>
          <w:rFonts w:ascii="Times New Roman" w:hAnsi="Times New Roman"/>
          <w:b/>
          <w:sz w:val="20"/>
          <w:szCs w:val="20"/>
        </w:rPr>
        <w:pPrChange w:id="588" w:author="Eniola" w:date="2018-08-08T18:20:00Z">
          <w:pPr>
            <w:spacing w:line="360" w:lineRule="auto"/>
            <w:jc w:val="both"/>
          </w:pPr>
        </w:pPrChange>
      </w:pPr>
      <w:r w:rsidRPr="00A85BD5">
        <w:rPr>
          <w:rFonts w:ascii="Times New Roman" w:hAnsi="Times New Roman"/>
          <w:b/>
          <w:sz w:val="20"/>
          <w:szCs w:val="20"/>
        </w:rPr>
        <w:t>LIMITATIONS</w:t>
      </w:r>
    </w:p>
    <w:p w14:paraId="338BD5AE" w14:textId="771C2B27" w:rsidR="009B5A41" w:rsidRDefault="009B5A41" w:rsidP="00A85BD5">
      <w:pPr>
        <w:pStyle w:val="ListParagraph"/>
        <w:numPr>
          <w:ilvl w:val="0"/>
          <w:numId w:val="6"/>
        </w:numPr>
        <w:spacing w:line="360" w:lineRule="auto"/>
        <w:jc w:val="both"/>
        <w:rPr>
          <w:ins w:id="589" w:author="Eniola" w:date="2018-08-10T11:05:00Z"/>
          <w:rFonts w:ascii="Times New Roman" w:hAnsi="Times New Roman"/>
          <w:sz w:val="20"/>
          <w:szCs w:val="20"/>
        </w:rPr>
      </w:pPr>
      <w:ins w:id="590" w:author="Eniola" w:date="2018-08-10T10:59:00Z">
        <w:r>
          <w:rPr>
            <w:rFonts w:ascii="Times New Roman" w:hAnsi="Times New Roman"/>
            <w:sz w:val="20"/>
            <w:szCs w:val="20"/>
          </w:rPr>
          <w:t xml:space="preserve">The integration of the existing voters card into the blockchain-backed solution </w:t>
        </w:r>
      </w:ins>
      <w:ins w:id="591" w:author="Eniola" w:date="2018-08-10T11:01:00Z">
        <w:r>
          <w:rPr>
            <w:rFonts w:ascii="Times New Roman" w:hAnsi="Times New Roman"/>
            <w:sz w:val="20"/>
            <w:szCs w:val="20"/>
          </w:rPr>
          <w:t xml:space="preserve">for convenient and secure online voting and the entire blockchain </w:t>
        </w:r>
      </w:ins>
      <w:ins w:id="592" w:author="Eniola" w:date="2018-08-10T11:03:00Z">
        <w:r>
          <w:rPr>
            <w:rFonts w:ascii="Times New Roman" w:hAnsi="Times New Roman"/>
            <w:sz w:val="20"/>
            <w:szCs w:val="20"/>
          </w:rPr>
          <w:t>architecture</w:t>
        </w:r>
      </w:ins>
      <w:ins w:id="593" w:author="Eniola" w:date="2018-08-10T11:01:00Z">
        <w:r>
          <w:rPr>
            <w:rFonts w:ascii="Times New Roman" w:hAnsi="Times New Roman"/>
            <w:sz w:val="20"/>
            <w:szCs w:val="20"/>
          </w:rPr>
          <w:t xml:space="preserve"> </w:t>
        </w:r>
      </w:ins>
      <w:ins w:id="594" w:author="Eniola" w:date="2018-08-10T11:03:00Z">
        <w:r>
          <w:rPr>
            <w:rFonts w:ascii="Times New Roman" w:hAnsi="Times New Roman"/>
            <w:sz w:val="20"/>
            <w:szCs w:val="20"/>
          </w:rPr>
          <w:t>for the desired purpose requires an ample of time for the one</w:t>
        </w:r>
      </w:ins>
      <w:ins w:id="595" w:author="Eniola" w:date="2018-08-10T11:04:00Z">
        <w:r w:rsidR="00EB36F1">
          <w:rPr>
            <w:rFonts w:ascii="Times New Roman" w:hAnsi="Times New Roman"/>
            <w:sz w:val="20"/>
            <w:szCs w:val="20"/>
          </w:rPr>
          <w:t xml:space="preserve"> full</w:t>
        </w:r>
      </w:ins>
      <w:ins w:id="596" w:author="Eniola" w:date="2018-08-10T11:03:00Z">
        <w:r w:rsidR="00EB36F1">
          <w:rPr>
            <w:rFonts w:ascii="Times New Roman" w:hAnsi="Times New Roman"/>
            <w:sz w:val="20"/>
            <w:szCs w:val="20"/>
          </w:rPr>
          <w:t xml:space="preserve"> development and </w:t>
        </w:r>
      </w:ins>
      <w:ins w:id="597" w:author="Eniola" w:date="2018-08-10T11:05:00Z">
        <w:r w:rsidR="00733395">
          <w:rPr>
            <w:rFonts w:ascii="Times New Roman" w:hAnsi="Times New Roman"/>
            <w:sz w:val="20"/>
            <w:szCs w:val="20"/>
          </w:rPr>
          <w:t>deployments</w:t>
        </w:r>
      </w:ins>
      <w:ins w:id="598" w:author="Eniola" w:date="2018-08-10T11:03:00Z">
        <w:r w:rsidR="00EB36F1">
          <w:rPr>
            <w:rFonts w:ascii="Times New Roman" w:hAnsi="Times New Roman"/>
            <w:sz w:val="20"/>
            <w:szCs w:val="20"/>
          </w:rPr>
          <w:t>.</w:t>
        </w:r>
      </w:ins>
    </w:p>
    <w:p w14:paraId="4E4825A7" w14:textId="7A8847A0" w:rsidR="00733395" w:rsidRDefault="00733395" w:rsidP="00A85BD5">
      <w:pPr>
        <w:pStyle w:val="ListParagraph"/>
        <w:numPr>
          <w:ilvl w:val="0"/>
          <w:numId w:val="6"/>
        </w:numPr>
        <w:spacing w:line="360" w:lineRule="auto"/>
        <w:jc w:val="both"/>
        <w:rPr>
          <w:ins w:id="599" w:author="Eniola" w:date="2018-08-10T11:11:00Z"/>
          <w:rFonts w:ascii="Times New Roman" w:hAnsi="Times New Roman"/>
          <w:sz w:val="20"/>
          <w:szCs w:val="20"/>
        </w:rPr>
      </w:pPr>
      <w:ins w:id="600" w:author="Eniola" w:date="2018-08-10T11:07:00Z">
        <w:r>
          <w:rPr>
            <w:rFonts w:ascii="Times New Roman" w:hAnsi="Times New Roman"/>
            <w:sz w:val="20"/>
            <w:szCs w:val="20"/>
          </w:rPr>
          <w:t>We have to generate digital keys for all voters/individual</w:t>
        </w:r>
      </w:ins>
      <w:ins w:id="601" w:author="Eniola" w:date="2018-08-10T11:08:00Z">
        <w:r w:rsidR="007729E9">
          <w:rPr>
            <w:rFonts w:ascii="Times New Roman" w:hAnsi="Times New Roman"/>
            <w:sz w:val="20"/>
            <w:szCs w:val="20"/>
          </w:rPr>
          <w:t>s having issued the voters card</w:t>
        </w:r>
      </w:ins>
      <w:ins w:id="602" w:author="Eniola" w:date="2018-08-10T11:09:00Z">
        <w:r w:rsidR="007729E9">
          <w:rPr>
            <w:rFonts w:ascii="Times New Roman" w:hAnsi="Times New Roman"/>
            <w:sz w:val="20"/>
            <w:szCs w:val="20"/>
          </w:rPr>
          <w:t xml:space="preserve"> to capture the existing card data, which could be resulted to the re-</w:t>
        </w:r>
      </w:ins>
      <w:ins w:id="603" w:author="Eniola" w:date="2018-08-10T11:10:00Z">
        <w:r w:rsidR="007729E9">
          <w:rPr>
            <w:rFonts w:ascii="Times New Roman" w:hAnsi="Times New Roman"/>
            <w:sz w:val="20"/>
            <w:szCs w:val="20"/>
          </w:rPr>
          <w:t>insurances</w:t>
        </w:r>
      </w:ins>
      <w:ins w:id="604" w:author="Eniola" w:date="2018-08-10T11:09:00Z">
        <w:r w:rsidR="007729E9">
          <w:rPr>
            <w:rFonts w:ascii="Times New Roman" w:hAnsi="Times New Roman"/>
            <w:sz w:val="20"/>
            <w:szCs w:val="20"/>
          </w:rPr>
          <w:t xml:space="preserve"> </w:t>
        </w:r>
      </w:ins>
      <w:ins w:id="605" w:author="Eniola" w:date="2018-08-10T11:10:00Z">
        <w:r w:rsidR="007729E9">
          <w:rPr>
            <w:rFonts w:ascii="Times New Roman" w:hAnsi="Times New Roman"/>
            <w:sz w:val="20"/>
            <w:szCs w:val="20"/>
          </w:rPr>
          <w:t>of a new card.</w:t>
        </w:r>
      </w:ins>
    </w:p>
    <w:p w14:paraId="5930ABA0" w14:textId="54D30285" w:rsidR="007729E9" w:rsidRDefault="007729E9" w:rsidP="00A85BD5">
      <w:pPr>
        <w:pStyle w:val="ListParagraph"/>
        <w:numPr>
          <w:ilvl w:val="0"/>
          <w:numId w:val="6"/>
        </w:numPr>
        <w:spacing w:line="360" w:lineRule="auto"/>
        <w:jc w:val="both"/>
        <w:rPr>
          <w:ins w:id="606" w:author="Eniola" w:date="2018-08-10T10:58:00Z"/>
          <w:rFonts w:ascii="Times New Roman" w:hAnsi="Times New Roman"/>
          <w:sz w:val="20"/>
          <w:szCs w:val="20"/>
        </w:rPr>
      </w:pPr>
      <w:ins w:id="607" w:author="Eniola" w:date="2018-08-10T11:11:00Z">
        <w:r>
          <w:rPr>
            <w:rFonts w:ascii="Times New Roman" w:hAnsi="Times New Roman"/>
            <w:sz w:val="20"/>
            <w:szCs w:val="20"/>
          </w:rPr>
          <w:t xml:space="preserve">There </w:t>
        </w:r>
      </w:ins>
      <w:ins w:id="608" w:author="Eniola" w:date="2018-08-10T11:13:00Z">
        <w:r w:rsidR="00783E82">
          <w:rPr>
            <w:rFonts w:ascii="Times New Roman" w:hAnsi="Times New Roman"/>
            <w:sz w:val="20"/>
            <w:szCs w:val="20"/>
          </w:rPr>
          <w:t>is</w:t>
        </w:r>
      </w:ins>
      <w:ins w:id="609" w:author="Eniola" w:date="2018-08-10T11:11:00Z">
        <w:r>
          <w:rPr>
            <w:rFonts w:ascii="Times New Roman" w:hAnsi="Times New Roman"/>
            <w:sz w:val="20"/>
            <w:szCs w:val="20"/>
          </w:rPr>
          <w:t xml:space="preserve"> more innovation to voting </w:t>
        </w:r>
      </w:ins>
      <w:ins w:id="610" w:author="Eniola" w:date="2018-08-10T11:13:00Z">
        <w:r w:rsidR="00783E82">
          <w:rPr>
            <w:rFonts w:ascii="Times New Roman" w:hAnsi="Times New Roman"/>
            <w:sz w:val="20"/>
            <w:szCs w:val="20"/>
          </w:rPr>
          <w:t>technology and</w:t>
        </w:r>
      </w:ins>
      <w:ins w:id="611" w:author="Eniola" w:date="2018-08-10T11:11:00Z">
        <w:r>
          <w:rPr>
            <w:rFonts w:ascii="Times New Roman" w:hAnsi="Times New Roman"/>
            <w:sz w:val="20"/>
            <w:szCs w:val="20"/>
          </w:rPr>
          <w:t xml:space="preserve"> these could be fully integrated to optimized the centralized system into a more secured and decentralized systems.</w:t>
        </w:r>
      </w:ins>
    </w:p>
    <w:p w14:paraId="11FFA3C2" w14:textId="77777777" w:rsidR="00783E82" w:rsidRDefault="00783E82" w:rsidP="00A85BD5">
      <w:pPr>
        <w:pStyle w:val="ListParagraph"/>
        <w:numPr>
          <w:ilvl w:val="0"/>
          <w:numId w:val="6"/>
        </w:numPr>
        <w:spacing w:line="360" w:lineRule="auto"/>
        <w:jc w:val="both"/>
        <w:rPr>
          <w:ins w:id="612" w:author="Eniola" w:date="2018-08-10T11:14:00Z"/>
          <w:rFonts w:ascii="Times New Roman" w:hAnsi="Times New Roman"/>
          <w:sz w:val="20"/>
          <w:szCs w:val="20"/>
        </w:rPr>
      </w:pPr>
      <w:ins w:id="613" w:author="Eniola" w:date="2018-08-10T11:14:00Z">
        <w:r>
          <w:rPr>
            <w:rFonts w:ascii="Times New Roman" w:hAnsi="Times New Roman"/>
            <w:sz w:val="20"/>
            <w:szCs w:val="20"/>
          </w:rPr>
          <w:t>There could be some challenges in validating voters after they have voted/casted their votes.</w:t>
        </w:r>
      </w:ins>
    </w:p>
    <w:p w14:paraId="31AFE57A" w14:textId="18CE33F5" w:rsidR="009555B5" w:rsidRPr="00A85BD5" w:rsidDel="008A50BE" w:rsidRDefault="00783E82">
      <w:pPr>
        <w:pStyle w:val="ListParagraph"/>
        <w:numPr>
          <w:ilvl w:val="0"/>
          <w:numId w:val="6"/>
        </w:numPr>
        <w:spacing w:line="360" w:lineRule="auto"/>
        <w:jc w:val="both"/>
        <w:rPr>
          <w:del w:id="614" w:author="Eniola" w:date="2018-08-10T11:19:00Z"/>
          <w:rFonts w:ascii="Times New Roman" w:hAnsi="Times New Roman"/>
          <w:sz w:val="20"/>
          <w:szCs w:val="20"/>
        </w:rPr>
      </w:pPr>
      <w:ins w:id="615" w:author="Eniola" w:date="2018-08-10T11:15:00Z">
        <w:r>
          <w:rPr>
            <w:rFonts w:ascii="Times New Roman" w:hAnsi="Times New Roman"/>
            <w:sz w:val="20"/>
            <w:szCs w:val="20"/>
          </w:rPr>
          <w:t>The proposed INEC b</w:t>
        </w:r>
      </w:ins>
      <w:del w:id="616" w:author="Eniola" w:date="2018-08-10T11:15:00Z">
        <w:r w:rsidR="009555B5" w:rsidRPr="00A85BD5" w:rsidDel="00783E82">
          <w:rPr>
            <w:rFonts w:ascii="Times New Roman" w:hAnsi="Times New Roman"/>
            <w:sz w:val="20"/>
            <w:szCs w:val="20"/>
          </w:rPr>
          <w:delText>B</w:delText>
        </w:r>
      </w:del>
      <w:r w:rsidR="009555B5" w:rsidRPr="00A85BD5">
        <w:rPr>
          <w:rFonts w:ascii="Times New Roman" w:hAnsi="Times New Roman"/>
          <w:sz w:val="20"/>
          <w:szCs w:val="20"/>
        </w:rPr>
        <w:t>lockchain</w:t>
      </w:r>
      <w:ins w:id="617" w:author="Eniola" w:date="2018-08-10T11:15:00Z">
        <w:r>
          <w:rPr>
            <w:rFonts w:ascii="Times New Roman" w:hAnsi="Times New Roman"/>
            <w:sz w:val="20"/>
            <w:szCs w:val="20"/>
          </w:rPr>
          <w:t>-based system</w:t>
        </w:r>
      </w:ins>
      <w:ins w:id="618" w:author="Eniola" w:date="2018-08-10T11:16:00Z">
        <w:r>
          <w:rPr>
            <w:rFonts w:ascii="Times New Roman" w:hAnsi="Times New Roman"/>
            <w:sz w:val="20"/>
            <w:szCs w:val="20"/>
          </w:rPr>
          <w:t>s</w:t>
        </w:r>
      </w:ins>
      <w:ins w:id="619" w:author="Eniola" w:date="2018-08-10T11:17:00Z">
        <w:r w:rsidR="008A50BE">
          <w:rPr>
            <w:rFonts w:ascii="Times New Roman" w:hAnsi="Times New Roman"/>
            <w:sz w:val="20"/>
            <w:szCs w:val="20"/>
          </w:rPr>
          <w:t xml:space="preserve"> for</w:t>
        </w:r>
      </w:ins>
      <w:r w:rsidR="009555B5" w:rsidRPr="00A85BD5">
        <w:rPr>
          <w:rFonts w:ascii="Times New Roman" w:hAnsi="Times New Roman"/>
          <w:sz w:val="20"/>
          <w:szCs w:val="20"/>
        </w:rPr>
        <w:t xml:space="preserve"> adoption is expected </w:t>
      </w:r>
      <w:r w:rsidR="00B41CDB" w:rsidRPr="00A85BD5">
        <w:rPr>
          <w:rFonts w:ascii="Times New Roman" w:hAnsi="Times New Roman"/>
          <w:sz w:val="20"/>
          <w:szCs w:val="20"/>
        </w:rPr>
        <w:t xml:space="preserve">to </w:t>
      </w:r>
      <w:r w:rsidR="009555B5" w:rsidRPr="00A85BD5">
        <w:rPr>
          <w:rFonts w:ascii="Times New Roman" w:hAnsi="Times New Roman"/>
          <w:sz w:val="20"/>
          <w:szCs w:val="20"/>
        </w:rPr>
        <w:t>be slow and steady, as</w:t>
      </w:r>
      <w:r w:rsidR="00A76758" w:rsidRPr="00A85BD5">
        <w:rPr>
          <w:rFonts w:ascii="Times New Roman" w:hAnsi="Times New Roman"/>
          <w:sz w:val="20"/>
          <w:szCs w:val="20"/>
        </w:rPr>
        <w:t xml:space="preserve"> it</w:t>
      </w:r>
      <w:r w:rsidR="009555B5" w:rsidRPr="00A85BD5">
        <w:rPr>
          <w:rFonts w:ascii="Times New Roman" w:hAnsi="Times New Roman"/>
          <w:sz w:val="20"/>
          <w:szCs w:val="20"/>
        </w:rPr>
        <w:t xml:space="preserve"> changes</w:t>
      </w:r>
      <w:r w:rsidR="00386F0C" w:rsidRPr="00A85BD5">
        <w:rPr>
          <w:rFonts w:ascii="Times New Roman" w:hAnsi="Times New Roman"/>
          <w:sz w:val="20"/>
          <w:szCs w:val="20"/>
        </w:rPr>
        <w:t>,</w:t>
      </w:r>
      <w:r w:rsidR="009555B5" w:rsidRPr="00A85BD5">
        <w:rPr>
          <w:rFonts w:ascii="Times New Roman" w:hAnsi="Times New Roman"/>
          <w:sz w:val="20"/>
          <w:szCs w:val="20"/>
        </w:rPr>
        <w:t xml:space="preserve"> it </w:t>
      </w:r>
      <w:del w:id="620" w:author="Eniola" w:date="2018-08-10T11:19:00Z">
        <w:r w:rsidR="00171059" w:rsidRPr="00A85BD5" w:rsidDel="008A50BE">
          <w:rPr>
            <w:rFonts w:ascii="Times New Roman" w:hAnsi="Times New Roman"/>
            <w:sz w:val="20"/>
            <w:szCs w:val="20"/>
          </w:rPr>
          <w:delText xml:space="preserve">brings </w:delText>
        </w:r>
      </w:del>
      <w:r w:rsidR="00171059" w:rsidRPr="00A85BD5">
        <w:rPr>
          <w:rFonts w:ascii="Times New Roman" w:hAnsi="Times New Roman"/>
          <w:sz w:val="20"/>
          <w:szCs w:val="20"/>
        </w:rPr>
        <w:t>gain</w:t>
      </w:r>
      <w:ins w:id="621" w:author="Eniola" w:date="2018-08-10T11:19:00Z">
        <w:r w:rsidR="008A50BE">
          <w:rPr>
            <w:rFonts w:ascii="Times New Roman" w:hAnsi="Times New Roman"/>
            <w:sz w:val="20"/>
            <w:szCs w:val="20"/>
          </w:rPr>
          <w:t>s</w:t>
        </w:r>
      </w:ins>
      <w:r w:rsidR="00171059" w:rsidRPr="00A85BD5">
        <w:rPr>
          <w:rFonts w:ascii="Times New Roman" w:hAnsi="Times New Roman"/>
          <w:sz w:val="20"/>
          <w:szCs w:val="20"/>
        </w:rPr>
        <w:t xml:space="preserve"> momentum,</w:t>
      </w:r>
      <w:ins w:id="622" w:author="Eniola" w:date="2018-08-10T11:19:00Z">
        <w:r w:rsidR="008A50BE">
          <w:rPr>
            <w:rFonts w:ascii="Times New Roman" w:hAnsi="Times New Roman"/>
            <w:sz w:val="20"/>
            <w:szCs w:val="20"/>
          </w:rPr>
          <w:t xml:space="preserve"> and required large energy consumption.</w:t>
        </w:r>
      </w:ins>
      <w:r w:rsidR="00171059" w:rsidRPr="00A85BD5">
        <w:rPr>
          <w:rFonts w:ascii="Times New Roman" w:hAnsi="Times New Roman"/>
          <w:sz w:val="20"/>
          <w:szCs w:val="20"/>
        </w:rPr>
        <w:t xml:space="preserve"> </w:t>
      </w:r>
      <w:del w:id="623" w:author="Eniola" w:date="2018-08-10T11:19:00Z">
        <w:r w:rsidR="00171059" w:rsidRPr="00A85BD5" w:rsidDel="008A50BE">
          <w:rPr>
            <w:rFonts w:ascii="Times New Roman" w:hAnsi="Times New Roman"/>
            <w:sz w:val="20"/>
            <w:szCs w:val="20"/>
          </w:rPr>
          <w:delText xml:space="preserve">accordingly </w:delText>
        </w:r>
        <w:r w:rsidR="009555B5" w:rsidRPr="00A85BD5" w:rsidDel="008A50BE">
          <w:rPr>
            <w:rFonts w:ascii="Times New Roman" w:hAnsi="Times New Roman"/>
            <w:sz w:val="20"/>
            <w:szCs w:val="20"/>
          </w:rPr>
          <w:delText>(Lucas, 2018).</w:delText>
        </w:r>
      </w:del>
    </w:p>
    <w:p w14:paraId="44033F9A" w14:textId="14C7CE64" w:rsidR="00E70F13" w:rsidRPr="00A85BD5" w:rsidRDefault="00E70F13">
      <w:pPr>
        <w:pStyle w:val="ListParagraph"/>
        <w:numPr>
          <w:ilvl w:val="0"/>
          <w:numId w:val="6"/>
        </w:numPr>
        <w:spacing w:line="360" w:lineRule="auto"/>
        <w:jc w:val="both"/>
        <w:rPr>
          <w:rFonts w:ascii="Times New Roman" w:hAnsi="Times New Roman"/>
          <w:sz w:val="20"/>
          <w:szCs w:val="20"/>
        </w:rPr>
      </w:pPr>
      <w:del w:id="624" w:author="Eniola" w:date="2018-08-10T11:19:00Z">
        <w:r w:rsidRPr="00A85BD5" w:rsidDel="008A50BE">
          <w:rPr>
            <w:rFonts w:ascii="Times New Roman" w:hAnsi="Times New Roman"/>
            <w:sz w:val="20"/>
            <w:szCs w:val="20"/>
          </w:rPr>
          <w:delText xml:space="preserve">Integration </w:delText>
        </w:r>
        <w:r w:rsidR="00CD2A30" w:rsidRPr="00A85BD5" w:rsidDel="008A50BE">
          <w:rPr>
            <w:rFonts w:ascii="Times New Roman" w:hAnsi="Times New Roman"/>
            <w:sz w:val="20"/>
            <w:szCs w:val="20"/>
          </w:rPr>
          <w:delText>concern</w:delText>
        </w:r>
        <w:r w:rsidR="000710B2" w:rsidRPr="00A85BD5" w:rsidDel="008A50BE">
          <w:rPr>
            <w:rFonts w:ascii="Times New Roman" w:hAnsi="Times New Roman"/>
            <w:sz w:val="20"/>
            <w:szCs w:val="20"/>
          </w:rPr>
          <w:delText>s</w:delText>
        </w:r>
        <w:r w:rsidR="00CD2A30" w:rsidRPr="00A85BD5" w:rsidDel="008A50BE">
          <w:rPr>
            <w:rFonts w:ascii="Times New Roman" w:hAnsi="Times New Roman"/>
            <w:sz w:val="20"/>
            <w:szCs w:val="20"/>
          </w:rPr>
          <w:delText xml:space="preserve"> </w:delText>
        </w:r>
        <w:r w:rsidRPr="00A85BD5" w:rsidDel="008A50BE">
          <w:rPr>
            <w:rFonts w:ascii="Times New Roman" w:hAnsi="Times New Roman"/>
            <w:sz w:val="20"/>
            <w:szCs w:val="20"/>
          </w:rPr>
          <w:delText xml:space="preserve">of Blockchain technology into an existing </w:delText>
        </w:r>
        <w:r w:rsidR="00380529" w:rsidRPr="00A85BD5" w:rsidDel="008A50BE">
          <w:rPr>
            <w:rFonts w:ascii="Times New Roman" w:hAnsi="Times New Roman"/>
            <w:sz w:val="20"/>
            <w:szCs w:val="20"/>
          </w:rPr>
          <w:delText xml:space="preserve">electoral </w:delText>
        </w:r>
        <w:r w:rsidRPr="00A85BD5" w:rsidDel="008A50BE">
          <w:rPr>
            <w:rFonts w:ascii="Times New Roman" w:hAnsi="Times New Roman"/>
            <w:sz w:val="20"/>
            <w:szCs w:val="20"/>
          </w:rPr>
          <w:delText xml:space="preserve">central system </w:delText>
        </w:r>
        <w:r w:rsidR="005E53DE" w:rsidRPr="00A85BD5" w:rsidDel="008A50BE">
          <w:rPr>
            <w:rFonts w:ascii="Times New Roman" w:hAnsi="Times New Roman"/>
            <w:sz w:val="20"/>
            <w:szCs w:val="20"/>
          </w:rPr>
          <w:delText xml:space="preserve">requires large </w:delText>
        </w:r>
        <w:r w:rsidR="00DC30B5" w:rsidRPr="00A85BD5" w:rsidDel="008A50BE">
          <w:rPr>
            <w:rFonts w:ascii="Times New Roman" w:hAnsi="Times New Roman"/>
            <w:sz w:val="20"/>
            <w:szCs w:val="20"/>
          </w:rPr>
          <w:delText>energy consumption.</w:delText>
        </w:r>
      </w:del>
    </w:p>
    <w:p w14:paraId="4BABDF52" w14:textId="0475C861" w:rsidR="007253AB" w:rsidRPr="00A85BD5" w:rsidRDefault="008A50BE" w:rsidP="00EF58CB">
      <w:pPr>
        <w:pStyle w:val="ListParagraph"/>
        <w:numPr>
          <w:ilvl w:val="0"/>
          <w:numId w:val="6"/>
        </w:numPr>
        <w:spacing w:line="360" w:lineRule="auto"/>
        <w:jc w:val="both"/>
        <w:rPr>
          <w:rFonts w:ascii="Times New Roman" w:hAnsi="Times New Roman"/>
          <w:sz w:val="20"/>
          <w:szCs w:val="20"/>
        </w:rPr>
      </w:pPr>
      <w:ins w:id="625" w:author="Eniola" w:date="2018-08-10T11:20:00Z">
        <w:r>
          <w:rPr>
            <w:rFonts w:ascii="Times New Roman" w:hAnsi="Times New Roman"/>
            <w:sz w:val="20"/>
            <w:szCs w:val="20"/>
          </w:rPr>
          <w:t xml:space="preserve">The </w:t>
        </w:r>
      </w:ins>
      <w:r w:rsidR="00AC5918" w:rsidRPr="00A85BD5">
        <w:rPr>
          <w:rFonts w:ascii="Times New Roman" w:hAnsi="Times New Roman"/>
          <w:sz w:val="20"/>
          <w:szCs w:val="20"/>
        </w:rPr>
        <w:t>National and Educational adoption.</w:t>
      </w:r>
    </w:p>
    <w:p w14:paraId="1BA3279B" w14:textId="77777777" w:rsidR="003F5CA7" w:rsidRPr="00A85BD5" w:rsidRDefault="003F5CA7" w:rsidP="00F00475">
      <w:pPr>
        <w:pStyle w:val="ListParagraph"/>
        <w:numPr>
          <w:ilvl w:val="0"/>
          <w:numId w:val="6"/>
        </w:numPr>
        <w:spacing w:line="360" w:lineRule="auto"/>
        <w:jc w:val="both"/>
        <w:rPr>
          <w:rFonts w:ascii="Times New Roman" w:hAnsi="Times New Roman"/>
          <w:sz w:val="20"/>
          <w:szCs w:val="20"/>
        </w:rPr>
      </w:pPr>
      <w:r w:rsidRPr="00A85BD5">
        <w:rPr>
          <w:rFonts w:ascii="Times New Roman" w:hAnsi="Times New Roman"/>
          <w:sz w:val="20"/>
          <w:szCs w:val="20"/>
        </w:rPr>
        <w:t xml:space="preserve">Control, </w:t>
      </w:r>
      <w:r w:rsidR="00972812" w:rsidRPr="00A85BD5">
        <w:rPr>
          <w:rFonts w:ascii="Times New Roman" w:hAnsi="Times New Roman"/>
          <w:sz w:val="20"/>
          <w:szCs w:val="20"/>
        </w:rPr>
        <w:t>Security</w:t>
      </w:r>
      <w:r w:rsidRPr="00A85BD5">
        <w:rPr>
          <w:rFonts w:ascii="Times New Roman" w:hAnsi="Times New Roman"/>
          <w:sz w:val="20"/>
          <w:szCs w:val="20"/>
        </w:rPr>
        <w:t xml:space="preserve"> and Privacy.</w:t>
      </w:r>
    </w:p>
    <w:p w14:paraId="5D331E7A" w14:textId="422D00F6" w:rsidR="00DC0EB4" w:rsidRPr="00A85BD5" w:rsidRDefault="003706A3">
      <w:pPr>
        <w:spacing w:line="360" w:lineRule="auto"/>
        <w:ind w:left="720"/>
        <w:jc w:val="both"/>
        <w:rPr>
          <w:rFonts w:ascii="Times New Roman" w:hAnsi="Times New Roman"/>
          <w:b/>
          <w:sz w:val="20"/>
          <w:szCs w:val="20"/>
        </w:rPr>
        <w:pPrChange w:id="626" w:author="Eniola" w:date="2018-08-08T18:20:00Z">
          <w:pPr>
            <w:spacing w:line="360" w:lineRule="auto"/>
            <w:jc w:val="both"/>
          </w:pPr>
        </w:pPrChange>
      </w:pPr>
      <w:r w:rsidRPr="00A85BD5">
        <w:rPr>
          <w:rFonts w:ascii="Times New Roman" w:hAnsi="Times New Roman"/>
          <w:b/>
          <w:sz w:val="20"/>
          <w:szCs w:val="20"/>
        </w:rPr>
        <w:t>POSSIBLE APPLICATIONS</w:t>
      </w:r>
    </w:p>
    <w:p w14:paraId="0D251EDE" w14:textId="77777777" w:rsidR="00D77B9C" w:rsidRPr="00A85BD5" w:rsidRDefault="00A37E81">
      <w:pPr>
        <w:spacing w:line="360" w:lineRule="auto"/>
        <w:ind w:left="720"/>
        <w:jc w:val="both"/>
        <w:rPr>
          <w:rFonts w:ascii="Times New Roman" w:hAnsi="Times New Roman"/>
          <w:sz w:val="20"/>
          <w:szCs w:val="20"/>
        </w:rPr>
        <w:pPrChange w:id="627" w:author="Eniola" w:date="2018-08-08T18:20:00Z">
          <w:pPr>
            <w:spacing w:line="360" w:lineRule="auto"/>
            <w:jc w:val="both"/>
          </w:pPr>
        </w:pPrChange>
      </w:pPr>
      <w:r w:rsidRPr="00A85BD5">
        <w:rPr>
          <w:rFonts w:ascii="Times New Roman" w:hAnsi="Times New Roman"/>
          <w:bCs/>
          <w:sz w:val="20"/>
          <w:szCs w:val="20"/>
        </w:rPr>
        <w:t>Blockchain applications beyond currency are shown in the figure below:</w:t>
      </w:r>
    </w:p>
    <w:tbl>
      <w:tblPr>
        <w:tblpPr w:leftFromText="180" w:rightFromText="180" w:vertAnchor="text" w:horzAnchor="margin" w:tblpXSpec="right" w:tblpY="-30"/>
        <w:tblW w:w="746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Change w:id="628" w:author="Eniola" w:date="2018-08-10T11:23:00Z">
          <w:tblPr>
            <w:tblpPr w:leftFromText="180" w:rightFromText="180" w:vertAnchor="text" w:horzAnchor="margin" w:tblpY="30"/>
            <w:tblW w:w="945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PrChange>
      </w:tblPr>
      <w:tblGrid>
        <w:gridCol w:w="1525"/>
        <w:gridCol w:w="5940"/>
        <w:tblGridChange w:id="629">
          <w:tblGrid>
            <w:gridCol w:w="2703"/>
            <w:gridCol w:w="6750"/>
          </w:tblGrid>
        </w:tblGridChange>
      </w:tblGrid>
      <w:tr w:rsidR="00D77B9C" w:rsidRPr="00A85BD5" w:rsidDel="008A50BE" w14:paraId="136459D8" w14:textId="22144903" w:rsidTr="008A50BE">
        <w:trPr>
          <w:trHeight w:val="1136"/>
          <w:trPrChange w:id="630" w:author="Eniola" w:date="2018-08-10T11:23:00Z">
            <w:trPr>
              <w:trHeight w:val="1136"/>
            </w:trPr>
          </w:trPrChange>
        </w:trPr>
        <w:tc>
          <w:tcPr>
            <w:tcW w:w="1525" w:type="dxa"/>
            <w:tcBorders>
              <w:top w:val="single" w:sz="4" w:space="0" w:color="auto"/>
              <w:left w:val="single" w:sz="4" w:space="0" w:color="auto"/>
              <w:bottom w:val="single" w:sz="4" w:space="0" w:color="auto"/>
              <w:right w:val="single" w:sz="4" w:space="0" w:color="auto"/>
            </w:tcBorders>
            <w:vAlign w:val="center"/>
            <w:hideMark/>
            <w:tcPrChange w:id="631" w:author="Eniola" w:date="2018-08-10T11:23:00Z">
              <w:tcPr>
                <w:tcW w:w="2703" w:type="dxa"/>
                <w:tcBorders>
                  <w:top w:val="single" w:sz="4" w:space="0" w:color="auto"/>
                  <w:left w:val="single" w:sz="4" w:space="0" w:color="auto"/>
                  <w:bottom w:val="single" w:sz="4" w:space="0" w:color="auto"/>
                  <w:right w:val="single" w:sz="4" w:space="0" w:color="auto"/>
                </w:tcBorders>
                <w:vAlign w:val="center"/>
                <w:hideMark/>
              </w:tcPr>
            </w:tcPrChange>
          </w:tcPr>
          <w:p w14:paraId="641DD761" w14:textId="39BF1426" w:rsidR="00D77B9C" w:rsidRPr="00A85BD5" w:rsidDel="008A50BE" w:rsidRDefault="00D77B9C">
            <w:pPr>
              <w:spacing w:line="360" w:lineRule="auto"/>
              <w:ind w:left="60"/>
              <w:jc w:val="both"/>
              <w:rPr>
                <w:moveFrom w:id="632" w:author="Eniola" w:date="2018-08-15T11:28:00Z"/>
                <w:rFonts w:ascii="Times New Roman" w:hAnsi="Times New Roman"/>
                <w:sz w:val="20"/>
                <w:szCs w:val="20"/>
              </w:rPr>
              <w:pPrChange w:id="633" w:author="Eniola" w:date="2018-08-10T11:23:00Z">
                <w:pPr>
                  <w:framePr w:hSpace="180" w:wrap="around" w:vAnchor="text" w:hAnchor="margin" w:y="30"/>
                  <w:spacing w:line="360" w:lineRule="auto"/>
                  <w:jc w:val="both"/>
                </w:pPr>
              </w:pPrChange>
            </w:pPr>
            <w:moveFromRangeStart w:id="634" w:author="Eniola" w:date="2018-08-15T11:28:00Z" w:name="move521663563"/>
            <w:moveFrom w:id="635" w:author="Eniola" w:date="2018-08-15T11:28:00Z">
              <w:r w:rsidRPr="00A85BD5" w:rsidDel="008A50BE">
                <w:rPr>
                  <w:rFonts w:ascii="Times New Roman" w:hAnsi="Times New Roman"/>
                  <w:bCs/>
                  <w:sz w:val="20"/>
                  <w:szCs w:val="20"/>
                </w:rPr>
                <w:t xml:space="preserve">General </w:t>
              </w:r>
            </w:moveFrom>
          </w:p>
        </w:tc>
        <w:tc>
          <w:tcPr>
            <w:tcW w:w="5940" w:type="dxa"/>
            <w:tcBorders>
              <w:top w:val="single" w:sz="4" w:space="0" w:color="auto"/>
              <w:left w:val="single" w:sz="4" w:space="0" w:color="auto"/>
              <w:bottom w:val="single" w:sz="4" w:space="0" w:color="auto"/>
              <w:right w:val="single" w:sz="4" w:space="0" w:color="auto"/>
            </w:tcBorders>
            <w:vAlign w:val="center"/>
            <w:hideMark/>
            <w:tcPrChange w:id="636" w:author="Eniola" w:date="2018-08-10T11:23:00Z">
              <w:tcPr>
                <w:tcW w:w="6750" w:type="dxa"/>
                <w:tcBorders>
                  <w:top w:val="single" w:sz="4" w:space="0" w:color="auto"/>
                  <w:left w:val="single" w:sz="4" w:space="0" w:color="auto"/>
                  <w:bottom w:val="single" w:sz="4" w:space="0" w:color="auto"/>
                  <w:right w:val="single" w:sz="4" w:space="0" w:color="auto"/>
                </w:tcBorders>
                <w:vAlign w:val="center"/>
                <w:hideMark/>
              </w:tcPr>
            </w:tcPrChange>
          </w:tcPr>
          <w:p w14:paraId="67DC8EEF" w14:textId="6EF0AC70" w:rsidR="00D77B9C" w:rsidRPr="00A85BD5" w:rsidDel="008A50BE" w:rsidRDefault="00D77B9C">
            <w:pPr>
              <w:spacing w:line="360" w:lineRule="auto"/>
              <w:ind w:left="76"/>
              <w:jc w:val="both"/>
              <w:rPr>
                <w:moveFrom w:id="637" w:author="Eniola" w:date="2018-08-15T11:28:00Z"/>
                <w:rFonts w:ascii="Times New Roman" w:hAnsi="Times New Roman"/>
                <w:sz w:val="20"/>
                <w:szCs w:val="20"/>
              </w:rPr>
              <w:pPrChange w:id="638" w:author="Eniola" w:date="2018-08-10T11:23:00Z">
                <w:pPr>
                  <w:framePr w:hSpace="180" w:wrap="around" w:vAnchor="text" w:hAnchor="margin" w:y="30"/>
                  <w:spacing w:line="360" w:lineRule="auto"/>
                  <w:jc w:val="both"/>
                </w:pPr>
              </w:pPrChange>
            </w:pPr>
            <w:moveFrom w:id="639" w:author="Eniola" w:date="2018-08-15T11:28:00Z">
              <w:r w:rsidRPr="00A85BD5" w:rsidDel="008A50BE">
                <w:rPr>
                  <w:rFonts w:ascii="Times New Roman" w:hAnsi="Times New Roman"/>
                  <w:bCs/>
                  <w:sz w:val="20"/>
                  <w:szCs w:val="20"/>
                </w:rPr>
                <w:t>Escrow transactions, bonded contracts, third-party arbitration,</w:t>
              </w:r>
              <w:r w:rsidRPr="00A85BD5" w:rsidDel="008A50BE">
                <w:rPr>
                  <w:rFonts w:ascii="Times New Roman" w:hAnsi="Times New Roman"/>
                  <w:bCs/>
                  <w:sz w:val="20"/>
                  <w:szCs w:val="20"/>
                </w:rPr>
                <w:br/>
                <w:t>multiparty signature transactions</w:t>
              </w:r>
            </w:moveFrom>
          </w:p>
        </w:tc>
      </w:tr>
      <w:tr w:rsidR="00D77B9C" w:rsidRPr="00A85BD5" w:rsidDel="008A50BE" w14:paraId="21EE930D" w14:textId="7B760E74" w:rsidTr="008A50BE">
        <w:trPr>
          <w:trHeight w:val="1080"/>
          <w:trPrChange w:id="640" w:author="Eniola" w:date="2018-08-10T11:23:00Z">
            <w:trPr>
              <w:trHeight w:val="1080"/>
            </w:trPr>
          </w:trPrChange>
        </w:trPr>
        <w:tc>
          <w:tcPr>
            <w:tcW w:w="1525" w:type="dxa"/>
            <w:tcBorders>
              <w:top w:val="single" w:sz="4" w:space="0" w:color="auto"/>
              <w:left w:val="single" w:sz="4" w:space="0" w:color="auto"/>
              <w:bottom w:val="single" w:sz="4" w:space="0" w:color="auto"/>
              <w:right w:val="single" w:sz="4" w:space="0" w:color="auto"/>
            </w:tcBorders>
            <w:vAlign w:val="center"/>
            <w:hideMark/>
            <w:tcPrChange w:id="641" w:author="Eniola" w:date="2018-08-10T11:23:00Z">
              <w:tcPr>
                <w:tcW w:w="2703" w:type="dxa"/>
                <w:tcBorders>
                  <w:top w:val="single" w:sz="4" w:space="0" w:color="auto"/>
                  <w:left w:val="single" w:sz="4" w:space="0" w:color="auto"/>
                  <w:bottom w:val="single" w:sz="4" w:space="0" w:color="auto"/>
                  <w:right w:val="single" w:sz="4" w:space="0" w:color="auto"/>
                </w:tcBorders>
                <w:vAlign w:val="center"/>
                <w:hideMark/>
              </w:tcPr>
            </w:tcPrChange>
          </w:tcPr>
          <w:p w14:paraId="0BD75FFB" w14:textId="19DD779F" w:rsidR="00D77B9C" w:rsidRPr="00EF58CB" w:rsidDel="008A50BE" w:rsidRDefault="00D77B9C">
            <w:pPr>
              <w:spacing w:line="360" w:lineRule="auto"/>
              <w:ind w:left="60"/>
              <w:jc w:val="both"/>
              <w:rPr>
                <w:moveFrom w:id="642" w:author="Eniola" w:date="2018-08-15T11:28:00Z"/>
                <w:rFonts w:ascii="Times New Roman" w:hAnsi="Times New Roman"/>
                <w:sz w:val="20"/>
                <w:szCs w:val="20"/>
              </w:rPr>
              <w:pPrChange w:id="643" w:author="Eniola" w:date="2018-08-10T11:23:00Z">
                <w:pPr>
                  <w:framePr w:hSpace="180" w:wrap="around" w:vAnchor="text" w:hAnchor="margin" w:y="30"/>
                  <w:spacing w:line="360" w:lineRule="auto"/>
                  <w:jc w:val="both"/>
                </w:pPr>
              </w:pPrChange>
            </w:pPr>
            <w:moveFrom w:id="644" w:author="Eniola" w:date="2018-08-15T11:28:00Z">
              <w:r w:rsidRPr="00EF58CB" w:rsidDel="008A50BE">
                <w:rPr>
                  <w:rFonts w:ascii="Times New Roman" w:hAnsi="Times New Roman"/>
                  <w:bCs/>
                  <w:sz w:val="20"/>
                  <w:szCs w:val="20"/>
                </w:rPr>
                <w:t>Financial</w:t>
              </w:r>
              <w:r w:rsidRPr="00EF58CB" w:rsidDel="008A50BE">
                <w:rPr>
                  <w:rFonts w:ascii="Times New Roman" w:hAnsi="Times New Roman"/>
                  <w:bCs/>
                  <w:sz w:val="20"/>
                  <w:szCs w:val="20"/>
                </w:rPr>
                <w:br/>
                <w:t>transactions</w:t>
              </w:r>
            </w:moveFrom>
          </w:p>
        </w:tc>
        <w:tc>
          <w:tcPr>
            <w:tcW w:w="5940" w:type="dxa"/>
            <w:tcBorders>
              <w:top w:val="single" w:sz="4" w:space="0" w:color="auto"/>
              <w:left w:val="single" w:sz="4" w:space="0" w:color="auto"/>
              <w:bottom w:val="single" w:sz="4" w:space="0" w:color="auto"/>
              <w:right w:val="single" w:sz="4" w:space="0" w:color="auto"/>
            </w:tcBorders>
            <w:vAlign w:val="center"/>
            <w:hideMark/>
            <w:tcPrChange w:id="645" w:author="Eniola" w:date="2018-08-10T11:23:00Z">
              <w:tcPr>
                <w:tcW w:w="6750" w:type="dxa"/>
                <w:tcBorders>
                  <w:top w:val="single" w:sz="4" w:space="0" w:color="auto"/>
                  <w:left w:val="single" w:sz="4" w:space="0" w:color="auto"/>
                  <w:bottom w:val="single" w:sz="4" w:space="0" w:color="auto"/>
                  <w:right w:val="single" w:sz="4" w:space="0" w:color="auto"/>
                </w:tcBorders>
                <w:vAlign w:val="center"/>
                <w:hideMark/>
              </w:tcPr>
            </w:tcPrChange>
          </w:tcPr>
          <w:p w14:paraId="6089CF9D" w14:textId="7C44EE47" w:rsidR="00D77B9C" w:rsidRPr="00DE0822" w:rsidDel="008A50BE" w:rsidRDefault="00D77B9C">
            <w:pPr>
              <w:spacing w:line="360" w:lineRule="auto"/>
              <w:ind w:left="76"/>
              <w:jc w:val="both"/>
              <w:rPr>
                <w:moveFrom w:id="646" w:author="Eniola" w:date="2018-08-15T11:28:00Z"/>
                <w:rFonts w:ascii="Times New Roman" w:hAnsi="Times New Roman"/>
                <w:sz w:val="20"/>
                <w:szCs w:val="20"/>
              </w:rPr>
              <w:pPrChange w:id="647" w:author="Eniola" w:date="2018-08-10T11:23:00Z">
                <w:pPr>
                  <w:framePr w:hSpace="180" w:wrap="around" w:vAnchor="text" w:hAnchor="margin" w:y="30"/>
                  <w:spacing w:line="360" w:lineRule="auto"/>
                  <w:jc w:val="both"/>
                </w:pPr>
              </w:pPrChange>
            </w:pPr>
            <w:moveFrom w:id="648" w:author="Eniola" w:date="2018-08-15T11:28:00Z">
              <w:r w:rsidRPr="00DE0822" w:rsidDel="008A50BE">
                <w:rPr>
                  <w:rFonts w:ascii="Times New Roman" w:hAnsi="Times New Roman"/>
                  <w:bCs/>
                  <w:sz w:val="20"/>
                  <w:szCs w:val="20"/>
                </w:rPr>
                <w:t>Stock, private equity, crowdfunding, bonds, mutual funds,</w:t>
              </w:r>
              <w:r w:rsidRPr="00DE0822" w:rsidDel="008A50BE">
                <w:rPr>
                  <w:rFonts w:ascii="Times New Roman" w:hAnsi="Times New Roman"/>
                  <w:bCs/>
                  <w:sz w:val="20"/>
                  <w:szCs w:val="20"/>
                </w:rPr>
                <w:br/>
                <w:t>derivatives, annuities, pensions</w:t>
              </w:r>
            </w:moveFrom>
          </w:p>
        </w:tc>
      </w:tr>
      <w:tr w:rsidR="00D77B9C" w:rsidRPr="00A85BD5" w:rsidDel="008A50BE" w14:paraId="20B5ACBF" w14:textId="4DE91DDE" w:rsidTr="008A50BE">
        <w:trPr>
          <w:trHeight w:val="1080"/>
          <w:trPrChange w:id="649" w:author="Eniola" w:date="2018-08-10T11:23:00Z">
            <w:trPr>
              <w:trHeight w:val="1080"/>
            </w:trPr>
          </w:trPrChange>
        </w:trPr>
        <w:tc>
          <w:tcPr>
            <w:tcW w:w="1525" w:type="dxa"/>
            <w:tcBorders>
              <w:top w:val="single" w:sz="4" w:space="0" w:color="auto"/>
              <w:left w:val="single" w:sz="4" w:space="0" w:color="auto"/>
              <w:bottom w:val="single" w:sz="4" w:space="0" w:color="auto"/>
              <w:right w:val="single" w:sz="4" w:space="0" w:color="auto"/>
            </w:tcBorders>
            <w:vAlign w:val="center"/>
            <w:hideMark/>
            <w:tcPrChange w:id="650" w:author="Eniola" w:date="2018-08-10T11:23:00Z">
              <w:tcPr>
                <w:tcW w:w="2703" w:type="dxa"/>
                <w:tcBorders>
                  <w:top w:val="single" w:sz="4" w:space="0" w:color="auto"/>
                  <w:left w:val="single" w:sz="4" w:space="0" w:color="auto"/>
                  <w:bottom w:val="single" w:sz="4" w:space="0" w:color="auto"/>
                  <w:right w:val="single" w:sz="4" w:space="0" w:color="auto"/>
                </w:tcBorders>
                <w:vAlign w:val="center"/>
                <w:hideMark/>
              </w:tcPr>
            </w:tcPrChange>
          </w:tcPr>
          <w:p w14:paraId="588C2B78" w14:textId="57590031" w:rsidR="00D77B9C" w:rsidRPr="00C2598B" w:rsidDel="008A50BE" w:rsidRDefault="00C12CA6">
            <w:pPr>
              <w:spacing w:line="360" w:lineRule="auto"/>
              <w:ind w:left="60"/>
              <w:jc w:val="both"/>
              <w:rPr>
                <w:moveFrom w:id="651" w:author="Eniola" w:date="2018-08-15T11:28:00Z"/>
                <w:rFonts w:ascii="Times New Roman" w:hAnsi="Times New Roman"/>
                <w:sz w:val="20"/>
                <w:szCs w:val="20"/>
              </w:rPr>
              <w:pPrChange w:id="652" w:author="Eniola" w:date="2018-08-10T11:23:00Z">
                <w:pPr>
                  <w:framePr w:hSpace="180" w:wrap="around" w:vAnchor="text" w:hAnchor="margin" w:y="30"/>
                  <w:spacing w:line="360" w:lineRule="auto"/>
                  <w:jc w:val="both"/>
                </w:pPr>
              </w:pPrChange>
            </w:pPr>
            <w:moveFrom w:id="653" w:author="Eniola" w:date="2018-08-15T11:28:00Z">
              <w:r w:rsidRPr="00EF58CB" w:rsidDel="008A50BE">
                <w:rPr>
                  <w:rFonts w:ascii="Times New Roman" w:hAnsi="Times New Roman"/>
                  <w:bCs/>
                  <w:sz w:val="20"/>
                  <w:szCs w:val="20"/>
                </w:rPr>
                <w:t>Public</w:t>
              </w:r>
              <w:r w:rsidR="00D77B9C" w:rsidRPr="00EF58CB" w:rsidDel="008A50BE">
                <w:rPr>
                  <w:rFonts w:ascii="Times New Roman" w:hAnsi="Times New Roman"/>
                  <w:bCs/>
                  <w:sz w:val="20"/>
                  <w:szCs w:val="20"/>
                </w:rPr>
                <w:t xml:space="preserve"> records </w:t>
              </w:r>
            </w:moveFrom>
          </w:p>
        </w:tc>
        <w:tc>
          <w:tcPr>
            <w:tcW w:w="5940" w:type="dxa"/>
            <w:tcBorders>
              <w:top w:val="single" w:sz="4" w:space="0" w:color="auto"/>
              <w:left w:val="single" w:sz="4" w:space="0" w:color="auto"/>
              <w:bottom w:val="single" w:sz="4" w:space="0" w:color="auto"/>
              <w:right w:val="single" w:sz="4" w:space="0" w:color="auto"/>
            </w:tcBorders>
            <w:vAlign w:val="center"/>
            <w:hideMark/>
            <w:tcPrChange w:id="654" w:author="Eniola" w:date="2018-08-10T11:23:00Z">
              <w:tcPr>
                <w:tcW w:w="6750" w:type="dxa"/>
                <w:tcBorders>
                  <w:top w:val="single" w:sz="4" w:space="0" w:color="auto"/>
                  <w:left w:val="single" w:sz="4" w:space="0" w:color="auto"/>
                  <w:bottom w:val="single" w:sz="4" w:space="0" w:color="auto"/>
                  <w:right w:val="single" w:sz="4" w:space="0" w:color="auto"/>
                </w:tcBorders>
                <w:vAlign w:val="center"/>
                <w:hideMark/>
              </w:tcPr>
            </w:tcPrChange>
          </w:tcPr>
          <w:p w14:paraId="146C7AF4" w14:textId="2E85610E" w:rsidR="00D77B9C" w:rsidRPr="00A85BD5" w:rsidDel="008A50BE" w:rsidRDefault="00D77B9C">
            <w:pPr>
              <w:spacing w:line="360" w:lineRule="auto"/>
              <w:ind w:left="76"/>
              <w:jc w:val="both"/>
              <w:rPr>
                <w:moveFrom w:id="655" w:author="Eniola" w:date="2018-08-15T11:28:00Z"/>
                <w:rFonts w:ascii="Times New Roman" w:hAnsi="Times New Roman"/>
                <w:sz w:val="20"/>
                <w:szCs w:val="20"/>
              </w:rPr>
              <w:pPrChange w:id="656" w:author="Eniola" w:date="2018-08-10T11:23:00Z">
                <w:pPr>
                  <w:framePr w:hSpace="180" w:wrap="around" w:vAnchor="text" w:hAnchor="margin" w:y="30"/>
                  <w:spacing w:line="360" w:lineRule="auto"/>
                  <w:jc w:val="both"/>
                </w:pPr>
              </w:pPrChange>
            </w:pPr>
            <w:moveFrom w:id="657" w:author="Eniola" w:date="2018-08-15T11:28:00Z">
              <w:r w:rsidRPr="00DE0822" w:rsidDel="008A50BE">
                <w:rPr>
                  <w:rFonts w:ascii="Times New Roman" w:hAnsi="Times New Roman"/>
                  <w:bCs/>
                  <w:sz w:val="20"/>
                  <w:szCs w:val="20"/>
                </w:rPr>
                <w:t>Land and property titles, vehicle registrations, business</w:t>
              </w:r>
              <w:r w:rsidRPr="00DE0822" w:rsidDel="008A50BE">
                <w:rPr>
                  <w:rFonts w:ascii="Times New Roman" w:hAnsi="Times New Roman"/>
                  <w:bCs/>
                  <w:sz w:val="20"/>
                  <w:szCs w:val="20"/>
                </w:rPr>
                <w:br/>
                <w:t>licenses, marriage certificates, death certificates</w:t>
              </w:r>
            </w:moveFrom>
          </w:p>
        </w:tc>
      </w:tr>
      <w:tr w:rsidR="00D77B9C" w:rsidRPr="00A85BD5" w:rsidDel="008A50BE" w14:paraId="5DC1377F" w14:textId="58B2DB42" w:rsidTr="008A50BE">
        <w:trPr>
          <w:trHeight w:val="919"/>
          <w:trPrChange w:id="658" w:author="Eniola" w:date="2018-08-10T11:23:00Z">
            <w:trPr>
              <w:trHeight w:val="919"/>
            </w:trPr>
          </w:trPrChange>
        </w:trPr>
        <w:tc>
          <w:tcPr>
            <w:tcW w:w="1525" w:type="dxa"/>
            <w:tcBorders>
              <w:top w:val="single" w:sz="4" w:space="0" w:color="auto"/>
              <w:left w:val="single" w:sz="4" w:space="0" w:color="auto"/>
              <w:bottom w:val="single" w:sz="4" w:space="0" w:color="auto"/>
              <w:right w:val="single" w:sz="4" w:space="0" w:color="auto"/>
            </w:tcBorders>
            <w:vAlign w:val="center"/>
            <w:hideMark/>
            <w:tcPrChange w:id="659" w:author="Eniola" w:date="2018-08-10T11:23:00Z">
              <w:tcPr>
                <w:tcW w:w="2703" w:type="dxa"/>
                <w:tcBorders>
                  <w:top w:val="single" w:sz="4" w:space="0" w:color="auto"/>
                  <w:left w:val="single" w:sz="4" w:space="0" w:color="auto"/>
                  <w:bottom w:val="single" w:sz="4" w:space="0" w:color="auto"/>
                  <w:right w:val="single" w:sz="4" w:space="0" w:color="auto"/>
                </w:tcBorders>
                <w:vAlign w:val="center"/>
                <w:hideMark/>
              </w:tcPr>
            </w:tcPrChange>
          </w:tcPr>
          <w:p w14:paraId="74B0E783" w14:textId="3CD6774E" w:rsidR="00D77B9C" w:rsidRPr="00EF58CB" w:rsidDel="008A50BE" w:rsidRDefault="00D77B9C">
            <w:pPr>
              <w:spacing w:line="360" w:lineRule="auto"/>
              <w:ind w:left="60"/>
              <w:jc w:val="both"/>
              <w:rPr>
                <w:moveFrom w:id="660" w:author="Eniola" w:date="2018-08-15T11:28:00Z"/>
                <w:rFonts w:ascii="Times New Roman" w:hAnsi="Times New Roman"/>
                <w:sz w:val="20"/>
                <w:szCs w:val="20"/>
              </w:rPr>
              <w:pPrChange w:id="661" w:author="Eniola" w:date="2018-08-10T11:23:00Z">
                <w:pPr>
                  <w:framePr w:hSpace="180" w:wrap="around" w:vAnchor="text" w:hAnchor="margin" w:y="30"/>
                  <w:spacing w:line="360" w:lineRule="auto"/>
                  <w:jc w:val="both"/>
                </w:pPr>
              </w:pPrChange>
            </w:pPr>
            <w:moveFrom w:id="662" w:author="Eniola" w:date="2018-08-15T11:28:00Z">
              <w:r w:rsidRPr="00EF58CB" w:rsidDel="008A50BE">
                <w:rPr>
                  <w:rFonts w:ascii="Times New Roman" w:hAnsi="Times New Roman"/>
                  <w:bCs/>
                  <w:sz w:val="20"/>
                  <w:szCs w:val="20"/>
                </w:rPr>
                <w:t xml:space="preserve">Identification </w:t>
              </w:r>
            </w:moveFrom>
          </w:p>
        </w:tc>
        <w:tc>
          <w:tcPr>
            <w:tcW w:w="5940" w:type="dxa"/>
            <w:tcBorders>
              <w:top w:val="single" w:sz="4" w:space="0" w:color="auto"/>
              <w:left w:val="single" w:sz="4" w:space="0" w:color="auto"/>
              <w:bottom w:val="single" w:sz="4" w:space="0" w:color="auto"/>
              <w:right w:val="single" w:sz="4" w:space="0" w:color="auto"/>
            </w:tcBorders>
            <w:vAlign w:val="center"/>
            <w:hideMark/>
            <w:tcPrChange w:id="663" w:author="Eniola" w:date="2018-08-10T11:23:00Z">
              <w:tcPr>
                <w:tcW w:w="6750" w:type="dxa"/>
                <w:tcBorders>
                  <w:top w:val="single" w:sz="4" w:space="0" w:color="auto"/>
                  <w:left w:val="single" w:sz="4" w:space="0" w:color="auto"/>
                  <w:bottom w:val="single" w:sz="4" w:space="0" w:color="auto"/>
                  <w:right w:val="single" w:sz="4" w:space="0" w:color="auto"/>
                </w:tcBorders>
                <w:vAlign w:val="center"/>
                <w:hideMark/>
              </w:tcPr>
            </w:tcPrChange>
          </w:tcPr>
          <w:p w14:paraId="41AE7B69" w14:textId="7CB22142" w:rsidR="00D77B9C" w:rsidRPr="00DE0822" w:rsidDel="008A50BE" w:rsidRDefault="00D77B9C">
            <w:pPr>
              <w:spacing w:line="360" w:lineRule="auto"/>
              <w:ind w:left="76"/>
              <w:jc w:val="both"/>
              <w:rPr>
                <w:moveFrom w:id="664" w:author="Eniola" w:date="2018-08-15T11:28:00Z"/>
                <w:rFonts w:ascii="Times New Roman" w:hAnsi="Times New Roman"/>
                <w:sz w:val="20"/>
                <w:szCs w:val="20"/>
              </w:rPr>
              <w:pPrChange w:id="665" w:author="Eniola" w:date="2018-08-10T11:23:00Z">
                <w:pPr>
                  <w:framePr w:hSpace="180" w:wrap="around" w:vAnchor="text" w:hAnchor="margin" w:y="30"/>
                  <w:spacing w:line="360" w:lineRule="auto"/>
                  <w:jc w:val="both"/>
                </w:pPr>
              </w:pPrChange>
            </w:pPr>
            <w:moveFrom w:id="666" w:author="Eniola" w:date="2018-08-15T11:28:00Z">
              <w:r w:rsidRPr="00DE0822" w:rsidDel="008A50BE">
                <w:rPr>
                  <w:rFonts w:ascii="Times New Roman" w:hAnsi="Times New Roman"/>
                  <w:bCs/>
                  <w:sz w:val="20"/>
                  <w:szCs w:val="20"/>
                </w:rPr>
                <w:t>Driver’s licenses, identity cards, passports, voter registrations</w:t>
              </w:r>
            </w:moveFrom>
          </w:p>
        </w:tc>
      </w:tr>
      <w:tr w:rsidR="00D77B9C" w:rsidRPr="00A85BD5" w:rsidDel="008A50BE" w14:paraId="02E41007" w14:textId="3C098EFB" w:rsidTr="008A50BE">
        <w:trPr>
          <w:trHeight w:val="731"/>
          <w:trPrChange w:id="667" w:author="Eniola" w:date="2018-08-10T11:23:00Z">
            <w:trPr>
              <w:trHeight w:val="731"/>
            </w:trPr>
          </w:trPrChange>
        </w:trPr>
        <w:tc>
          <w:tcPr>
            <w:tcW w:w="1525" w:type="dxa"/>
            <w:tcBorders>
              <w:top w:val="single" w:sz="4" w:space="0" w:color="auto"/>
              <w:left w:val="single" w:sz="4" w:space="0" w:color="auto"/>
              <w:bottom w:val="single" w:sz="4" w:space="0" w:color="auto"/>
              <w:right w:val="single" w:sz="4" w:space="0" w:color="auto"/>
            </w:tcBorders>
            <w:vAlign w:val="center"/>
            <w:hideMark/>
            <w:tcPrChange w:id="668" w:author="Eniola" w:date="2018-08-10T11:23:00Z">
              <w:tcPr>
                <w:tcW w:w="2703" w:type="dxa"/>
                <w:tcBorders>
                  <w:top w:val="single" w:sz="4" w:space="0" w:color="auto"/>
                  <w:left w:val="single" w:sz="4" w:space="0" w:color="auto"/>
                  <w:bottom w:val="single" w:sz="4" w:space="0" w:color="auto"/>
                  <w:right w:val="single" w:sz="4" w:space="0" w:color="auto"/>
                </w:tcBorders>
                <w:vAlign w:val="center"/>
                <w:hideMark/>
              </w:tcPr>
            </w:tcPrChange>
          </w:tcPr>
          <w:p w14:paraId="587AE07F" w14:textId="6A1DA2A0" w:rsidR="00D77B9C" w:rsidRPr="00EF58CB" w:rsidDel="008A50BE" w:rsidRDefault="00D77B9C">
            <w:pPr>
              <w:spacing w:line="360" w:lineRule="auto"/>
              <w:ind w:left="60"/>
              <w:jc w:val="both"/>
              <w:rPr>
                <w:moveFrom w:id="669" w:author="Eniola" w:date="2018-08-15T11:28:00Z"/>
                <w:rFonts w:ascii="Times New Roman" w:hAnsi="Times New Roman"/>
                <w:sz w:val="20"/>
                <w:szCs w:val="20"/>
              </w:rPr>
              <w:pPrChange w:id="670" w:author="Eniola" w:date="2018-08-10T11:23:00Z">
                <w:pPr>
                  <w:framePr w:hSpace="180" w:wrap="around" w:vAnchor="text" w:hAnchor="margin" w:y="30"/>
                  <w:spacing w:line="360" w:lineRule="auto"/>
                  <w:jc w:val="both"/>
                </w:pPr>
              </w:pPrChange>
            </w:pPr>
            <w:moveFrom w:id="671" w:author="Eniola" w:date="2018-08-15T11:28:00Z">
              <w:r w:rsidRPr="00EF58CB" w:rsidDel="008A50BE">
                <w:rPr>
                  <w:rFonts w:ascii="Times New Roman" w:hAnsi="Times New Roman"/>
                  <w:bCs/>
                  <w:sz w:val="20"/>
                  <w:szCs w:val="20"/>
                </w:rPr>
                <w:t xml:space="preserve">Private records </w:t>
              </w:r>
            </w:moveFrom>
          </w:p>
        </w:tc>
        <w:tc>
          <w:tcPr>
            <w:tcW w:w="5940" w:type="dxa"/>
            <w:tcBorders>
              <w:top w:val="single" w:sz="4" w:space="0" w:color="auto"/>
              <w:left w:val="single" w:sz="4" w:space="0" w:color="auto"/>
              <w:bottom w:val="single" w:sz="4" w:space="0" w:color="auto"/>
              <w:right w:val="single" w:sz="4" w:space="0" w:color="auto"/>
            </w:tcBorders>
            <w:vAlign w:val="center"/>
            <w:hideMark/>
            <w:tcPrChange w:id="672" w:author="Eniola" w:date="2018-08-10T11:23:00Z">
              <w:tcPr>
                <w:tcW w:w="6750" w:type="dxa"/>
                <w:tcBorders>
                  <w:top w:val="single" w:sz="4" w:space="0" w:color="auto"/>
                  <w:left w:val="single" w:sz="4" w:space="0" w:color="auto"/>
                  <w:bottom w:val="single" w:sz="4" w:space="0" w:color="auto"/>
                  <w:right w:val="single" w:sz="4" w:space="0" w:color="auto"/>
                </w:tcBorders>
                <w:vAlign w:val="center"/>
                <w:hideMark/>
              </w:tcPr>
            </w:tcPrChange>
          </w:tcPr>
          <w:p w14:paraId="7D034E69" w14:textId="0415311B" w:rsidR="00D77B9C" w:rsidRPr="00DE0822" w:rsidDel="008A50BE" w:rsidRDefault="00D77B9C">
            <w:pPr>
              <w:spacing w:line="360" w:lineRule="auto"/>
              <w:ind w:left="76"/>
              <w:jc w:val="both"/>
              <w:rPr>
                <w:moveFrom w:id="673" w:author="Eniola" w:date="2018-08-15T11:28:00Z"/>
                <w:rFonts w:ascii="Times New Roman" w:hAnsi="Times New Roman"/>
                <w:sz w:val="20"/>
                <w:szCs w:val="20"/>
              </w:rPr>
              <w:pPrChange w:id="674" w:author="Eniola" w:date="2018-08-10T11:23:00Z">
                <w:pPr>
                  <w:framePr w:hSpace="180" w:wrap="around" w:vAnchor="text" w:hAnchor="margin" w:y="30"/>
                  <w:spacing w:line="360" w:lineRule="auto"/>
                  <w:jc w:val="both"/>
                </w:pPr>
              </w:pPrChange>
            </w:pPr>
            <w:moveFrom w:id="675" w:author="Eniola" w:date="2018-08-15T11:28:00Z">
              <w:r w:rsidRPr="00DE0822" w:rsidDel="008A50BE">
                <w:rPr>
                  <w:rFonts w:ascii="Times New Roman" w:hAnsi="Times New Roman"/>
                  <w:bCs/>
                  <w:sz w:val="20"/>
                  <w:szCs w:val="20"/>
                </w:rPr>
                <w:t>IOUs, loans, contracts, bets, signatures, wills, trusts, escrows</w:t>
              </w:r>
            </w:moveFrom>
          </w:p>
        </w:tc>
      </w:tr>
      <w:tr w:rsidR="00D77B9C" w:rsidRPr="00A85BD5" w:rsidDel="008A50BE" w14:paraId="7814800C" w14:textId="0637D94C" w:rsidTr="008A50BE">
        <w:trPr>
          <w:trHeight w:val="689"/>
          <w:trPrChange w:id="676" w:author="Eniola" w:date="2018-08-10T11:23:00Z">
            <w:trPr>
              <w:trHeight w:val="689"/>
            </w:trPr>
          </w:trPrChange>
        </w:trPr>
        <w:tc>
          <w:tcPr>
            <w:tcW w:w="1525" w:type="dxa"/>
            <w:tcBorders>
              <w:top w:val="single" w:sz="4" w:space="0" w:color="auto"/>
              <w:left w:val="single" w:sz="4" w:space="0" w:color="auto"/>
              <w:bottom w:val="single" w:sz="4" w:space="0" w:color="auto"/>
              <w:right w:val="single" w:sz="4" w:space="0" w:color="auto"/>
            </w:tcBorders>
            <w:vAlign w:val="center"/>
            <w:hideMark/>
            <w:tcPrChange w:id="677" w:author="Eniola" w:date="2018-08-10T11:23:00Z">
              <w:tcPr>
                <w:tcW w:w="2703" w:type="dxa"/>
                <w:tcBorders>
                  <w:top w:val="single" w:sz="4" w:space="0" w:color="auto"/>
                  <w:left w:val="single" w:sz="4" w:space="0" w:color="auto"/>
                  <w:bottom w:val="single" w:sz="4" w:space="0" w:color="auto"/>
                  <w:right w:val="single" w:sz="4" w:space="0" w:color="auto"/>
                </w:tcBorders>
                <w:vAlign w:val="center"/>
                <w:hideMark/>
              </w:tcPr>
            </w:tcPrChange>
          </w:tcPr>
          <w:p w14:paraId="02479604" w14:textId="1F437B42" w:rsidR="00D77B9C" w:rsidRPr="00EF58CB" w:rsidDel="008A50BE" w:rsidRDefault="00D77B9C">
            <w:pPr>
              <w:spacing w:line="360" w:lineRule="auto"/>
              <w:ind w:left="60"/>
              <w:jc w:val="both"/>
              <w:rPr>
                <w:moveFrom w:id="678" w:author="Eniola" w:date="2018-08-15T11:28:00Z"/>
                <w:rFonts w:ascii="Times New Roman" w:hAnsi="Times New Roman"/>
                <w:sz w:val="20"/>
                <w:szCs w:val="20"/>
              </w:rPr>
              <w:pPrChange w:id="679" w:author="Eniola" w:date="2018-08-10T11:23:00Z">
                <w:pPr>
                  <w:framePr w:hSpace="180" w:wrap="around" w:vAnchor="text" w:hAnchor="margin" w:y="30"/>
                  <w:spacing w:line="360" w:lineRule="auto"/>
                  <w:jc w:val="both"/>
                </w:pPr>
              </w:pPrChange>
            </w:pPr>
            <w:moveFrom w:id="680" w:author="Eniola" w:date="2018-08-15T11:28:00Z">
              <w:r w:rsidRPr="00EF58CB" w:rsidDel="008A50BE">
                <w:rPr>
                  <w:rFonts w:ascii="Times New Roman" w:hAnsi="Times New Roman"/>
                  <w:bCs/>
                  <w:sz w:val="20"/>
                  <w:szCs w:val="20"/>
                </w:rPr>
                <w:t xml:space="preserve">Attestation </w:t>
              </w:r>
            </w:moveFrom>
          </w:p>
        </w:tc>
        <w:tc>
          <w:tcPr>
            <w:tcW w:w="5940" w:type="dxa"/>
            <w:tcBorders>
              <w:top w:val="single" w:sz="4" w:space="0" w:color="auto"/>
              <w:left w:val="single" w:sz="4" w:space="0" w:color="auto"/>
              <w:bottom w:val="single" w:sz="4" w:space="0" w:color="auto"/>
              <w:right w:val="single" w:sz="4" w:space="0" w:color="auto"/>
            </w:tcBorders>
            <w:vAlign w:val="center"/>
            <w:hideMark/>
            <w:tcPrChange w:id="681" w:author="Eniola" w:date="2018-08-10T11:23:00Z">
              <w:tcPr>
                <w:tcW w:w="6750" w:type="dxa"/>
                <w:tcBorders>
                  <w:top w:val="single" w:sz="4" w:space="0" w:color="auto"/>
                  <w:left w:val="single" w:sz="4" w:space="0" w:color="auto"/>
                  <w:bottom w:val="single" w:sz="4" w:space="0" w:color="auto"/>
                  <w:right w:val="single" w:sz="4" w:space="0" w:color="auto"/>
                </w:tcBorders>
                <w:vAlign w:val="center"/>
                <w:hideMark/>
              </w:tcPr>
            </w:tcPrChange>
          </w:tcPr>
          <w:p w14:paraId="0F52D726" w14:textId="6FCF7E94" w:rsidR="00D77B9C" w:rsidRPr="00DE0822" w:rsidDel="008A50BE" w:rsidRDefault="00D77B9C">
            <w:pPr>
              <w:spacing w:line="360" w:lineRule="auto"/>
              <w:ind w:left="76"/>
              <w:jc w:val="both"/>
              <w:rPr>
                <w:moveFrom w:id="682" w:author="Eniola" w:date="2018-08-15T11:28:00Z"/>
                <w:rFonts w:ascii="Times New Roman" w:hAnsi="Times New Roman"/>
                <w:sz w:val="20"/>
                <w:szCs w:val="20"/>
              </w:rPr>
              <w:pPrChange w:id="683" w:author="Eniola" w:date="2018-08-10T11:23:00Z">
                <w:pPr>
                  <w:framePr w:hSpace="180" w:wrap="around" w:vAnchor="text" w:hAnchor="margin" w:y="30"/>
                  <w:spacing w:line="360" w:lineRule="auto"/>
                  <w:jc w:val="both"/>
                </w:pPr>
              </w:pPrChange>
            </w:pPr>
            <w:moveFrom w:id="684" w:author="Eniola" w:date="2018-08-15T11:28:00Z">
              <w:r w:rsidRPr="00DE0822" w:rsidDel="008A50BE">
                <w:rPr>
                  <w:rFonts w:ascii="Times New Roman" w:hAnsi="Times New Roman"/>
                  <w:bCs/>
                  <w:sz w:val="20"/>
                  <w:szCs w:val="20"/>
                </w:rPr>
                <w:t>Proof of insurance, proof of ownership, notarized documents</w:t>
              </w:r>
            </w:moveFrom>
          </w:p>
        </w:tc>
      </w:tr>
      <w:tr w:rsidR="00D77B9C" w:rsidRPr="00A85BD5" w:rsidDel="008A50BE" w14:paraId="62F3B5C7" w14:textId="594EBE46" w:rsidTr="008A50BE">
        <w:trPr>
          <w:trHeight w:val="709"/>
          <w:trPrChange w:id="685" w:author="Eniola" w:date="2018-08-10T11:23:00Z">
            <w:trPr>
              <w:trHeight w:val="709"/>
            </w:trPr>
          </w:trPrChange>
        </w:trPr>
        <w:tc>
          <w:tcPr>
            <w:tcW w:w="1525" w:type="dxa"/>
            <w:tcBorders>
              <w:top w:val="single" w:sz="4" w:space="0" w:color="auto"/>
              <w:left w:val="single" w:sz="4" w:space="0" w:color="auto"/>
              <w:bottom w:val="single" w:sz="4" w:space="0" w:color="auto"/>
              <w:right w:val="single" w:sz="4" w:space="0" w:color="auto"/>
            </w:tcBorders>
            <w:vAlign w:val="center"/>
            <w:hideMark/>
            <w:tcPrChange w:id="686" w:author="Eniola" w:date="2018-08-10T11:23:00Z">
              <w:tcPr>
                <w:tcW w:w="2703" w:type="dxa"/>
                <w:tcBorders>
                  <w:top w:val="single" w:sz="4" w:space="0" w:color="auto"/>
                  <w:left w:val="single" w:sz="4" w:space="0" w:color="auto"/>
                  <w:bottom w:val="single" w:sz="4" w:space="0" w:color="auto"/>
                  <w:right w:val="single" w:sz="4" w:space="0" w:color="auto"/>
                </w:tcBorders>
                <w:vAlign w:val="center"/>
                <w:hideMark/>
              </w:tcPr>
            </w:tcPrChange>
          </w:tcPr>
          <w:p w14:paraId="45814E3B" w14:textId="0B00D164" w:rsidR="00D77B9C" w:rsidRPr="00EF58CB" w:rsidDel="008A50BE" w:rsidRDefault="00D77B9C">
            <w:pPr>
              <w:spacing w:line="360" w:lineRule="auto"/>
              <w:ind w:left="60"/>
              <w:jc w:val="both"/>
              <w:rPr>
                <w:moveFrom w:id="687" w:author="Eniola" w:date="2018-08-15T11:28:00Z"/>
                <w:rFonts w:ascii="Times New Roman" w:hAnsi="Times New Roman"/>
                <w:sz w:val="20"/>
                <w:szCs w:val="20"/>
              </w:rPr>
              <w:pPrChange w:id="688" w:author="Eniola" w:date="2018-08-10T11:23:00Z">
                <w:pPr>
                  <w:framePr w:hSpace="180" w:wrap="around" w:vAnchor="text" w:hAnchor="margin" w:y="30"/>
                  <w:spacing w:line="360" w:lineRule="auto"/>
                  <w:jc w:val="both"/>
                </w:pPr>
              </w:pPrChange>
            </w:pPr>
            <w:moveFrom w:id="689" w:author="Eniola" w:date="2018-08-15T11:28:00Z">
              <w:r w:rsidRPr="00EF58CB" w:rsidDel="008A50BE">
                <w:rPr>
                  <w:rFonts w:ascii="Times New Roman" w:hAnsi="Times New Roman"/>
                  <w:bCs/>
                  <w:sz w:val="20"/>
                  <w:szCs w:val="20"/>
                </w:rPr>
                <w:t xml:space="preserve">Physical asset keys </w:t>
              </w:r>
            </w:moveFrom>
          </w:p>
        </w:tc>
        <w:tc>
          <w:tcPr>
            <w:tcW w:w="5940" w:type="dxa"/>
            <w:tcBorders>
              <w:top w:val="single" w:sz="4" w:space="0" w:color="auto"/>
              <w:left w:val="single" w:sz="4" w:space="0" w:color="auto"/>
              <w:bottom w:val="single" w:sz="4" w:space="0" w:color="auto"/>
              <w:right w:val="single" w:sz="4" w:space="0" w:color="auto"/>
            </w:tcBorders>
            <w:vAlign w:val="center"/>
            <w:hideMark/>
            <w:tcPrChange w:id="690" w:author="Eniola" w:date="2018-08-10T11:23:00Z">
              <w:tcPr>
                <w:tcW w:w="6750" w:type="dxa"/>
                <w:tcBorders>
                  <w:top w:val="single" w:sz="4" w:space="0" w:color="auto"/>
                  <w:left w:val="single" w:sz="4" w:space="0" w:color="auto"/>
                  <w:bottom w:val="single" w:sz="4" w:space="0" w:color="auto"/>
                  <w:right w:val="single" w:sz="4" w:space="0" w:color="auto"/>
                </w:tcBorders>
                <w:vAlign w:val="center"/>
                <w:hideMark/>
              </w:tcPr>
            </w:tcPrChange>
          </w:tcPr>
          <w:p w14:paraId="0CA2F73E" w14:textId="3DCC1502" w:rsidR="00D77B9C" w:rsidRPr="00DE0822" w:rsidDel="008A50BE" w:rsidRDefault="00D77B9C">
            <w:pPr>
              <w:spacing w:line="360" w:lineRule="auto"/>
              <w:ind w:left="76"/>
              <w:jc w:val="both"/>
              <w:rPr>
                <w:moveFrom w:id="691" w:author="Eniola" w:date="2018-08-15T11:28:00Z"/>
                <w:rFonts w:ascii="Times New Roman" w:hAnsi="Times New Roman"/>
                <w:sz w:val="20"/>
                <w:szCs w:val="20"/>
              </w:rPr>
              <w:pPrChange w:id="692" w:author="Eniola" w:date="2018-08-10T11:23:00Z">
                <w:pPr>
                  <w:framePr w:hSpace="180" w:wrap="around" w:vAnchor="text" w:hAnchor="margin" w:y="30"/>
                  <w:spacing w:line="360" w:lineRule="auto"/>
                  <w:jc w:val="both"/>
                </w:pPr>
              </w:pPrChange>
            </w:pPr>
            <w:moveFrom w:id="693" w:author="Eniola" w:date="2018-08-15T11:28:00Z">
              <w:r w:rsidRPr="00DE0822" w:rsidDel="008A50BE">
                <w:rPr>
                  <w:rFonts w:ascii="Times New Roman" w:hAnsi="Times New Roman"/>
                  <w:bCs/>
                  <w:sz w:val="20"/>
                  <w:szCs w:val="20"/>
                </w:rPr>
                <w:t>Home, hotel rooms, rental cards, automobile access</w:t>
              </w:r>
            </w:moveFrom>
          </w:p>
        </w:tc>
      </w:tr>
      <w:tr w:rsidR="00D77B9C" w:rsidRPr="00A85BD5" w:rsidDel="008A50BE" w14:paraId="1AA65FE2" w14:textId="49DEC9D8" w:rsidTr="008A50BE">
        <w:trPr>
          <w:trHeight w:val="496"/>
          <w:trPrChange w:id="694" w:author="Eniola" w:date="2018-08-10T11:23:00Z">
            <w:trPr>
              <w:trHeight w:val="496"/>
            </w:trPr>
          </w:trPrChange>
        </w:trPr>
        <w:tc>
          <w:tcPr>
            <w:tcW w:w="1525" w:type="dxa"/>
            <w:tcBorders>
              <w:top w:val="single" w:sz="4" w:space="0" w:color="auto"/>
              <w:left w:val="single" w:sz="4" w:space="0" w:color="auto"/>
              <w:bottom w:val="single" w:sz="4" w:space="0" w:color="auto"/>
              <w:right w:val="single" w:sz="4" w:space="0" w:color="auto"/>
            </w:tcBorders>
            <w:vAlign w:val="center"/>
            <w:hideMark/>
            <w:tcPrChange w:id="695" w:author="Eniola" w:date="2018-08-10T11:23:00Z">
              <w:tcPr>
                <w:tcW w:w="2703" w:type="dxa"/>
                <w:tcBorders>
                  <w:top w:val="single" w:sz="4" w:space="0" w:color="auto"/>
                  <w:left w:val="single" w:sz="4" w:space="0" w:color="auto"/>
                  <w:bottom w:val="single" w:sz="4" w:space="0" w:color="auto"/>
                  <w:right w:val="single" w:sz="4" w:space="0" w:color="auto"/>
                </w:tcBorders>
                <w:vAlign w:val="center"/>
                <w:hideMark/>
              </w:tcPr>
            </w:tcPrChange>
          </w:tcPr>
          <w:p w14:paraId="3A916C3C" w14:textId="6E190047" w:rsidR="00D77B9C" w:rsidRPr="00EF58CB" w:rsidDel="008A50BE" w:rsidRDefault="00D77B9C">
            <w:pPr>
              <w:spacing w:line="360" w:lineRule="auto"/>
              <w:ind w:left="60"/>
              <w:jc w:val="both"/>
              <w:rPr>
                <w:moveFrom w:id="696" w:author="Eniola" w:date="2018-08-15T11:28:00Z"/>
                <w:rFonts w:ascii="Times New Roman" w:hAnsi="Times New Roman"/>
                <w:sz w:val="20"/>
                <w:szCs w:val="20"/>
              </w:rPr>
              <w:pPrChange w:id="697" w:author="Eniola" w:date="2018-08-10T11:23:00Z">
                <w:pPr>
                  <w:framePr w:hSpace="180" w:wrap="around" w:vAnchor="text" w:hAnchor="margin" w:y="30"/>
                  <w:spacing w:line="360" w:lineRule="auto"/>
                  <w:jc w:val="both"/>
                </w:pPr>
              </w:pPrChange>
            </w:pPr>
            <w:moveFrom w:id="698" w:author="Eniola" w:date="2018-08-15T11:28:00Z">
              <w:r w:rsidRPr="00EF58CB" w:rsidDel="008A50BE">
                <w:rPr>
                  <w:rFonts w:ascii="Times New Roman" w:hAnsi="Times New Roman"/>
                  <w:bCs/>
                  <w:sz w:val="20"/>
                  <w:szCs w:val="20"/>
                </w:rPr>
                <w:t xml:space="preserve">Intangible assets </w:t>
              </w:r>
            </w:moveFrom>
          </w:p>
        </w:tc>
        <w:tc>
          <w:tcPr>
            <w:tcW w:w="5940" w:type="dxa"/>
            <w:tcBorders>
              <w:top w:val="single" w:sz="4" w:space="0" w:color="auto"/>
              <w:left w:val="single" w:sz="4" w:space="0" w:color="auto"/>
              <w:bottom w:val="single" w:sz="4" w:space="0" w:color="auto"/>
              <w:right w:val="single" w:sz="4" w:space="0" w:color="auto"/>
            </w:tcBorders>
            <w:vAlign w:val="center"/>
            <w:hideMark/>
            <w:tcPrChange w:id="699" w:author="Eniola" w:date="2018-08-10T11:23:00Z">
              <w:tcPr>
                <w:tcW w:w="6750" w:type="dxa"/>
                <w:tcBorders>
                  <w:top w:val="single" w:sz="4" w:space="0" w:color="auto"/>
                  <w:left w:val="single" w:sz="4" w:space="0" w:color="auto"/>
                  <w:bottom w:val="single" w:sz="4" w:space="0" w:color="auto"/>
                  <w:right w:val="single" w:sz="4" w:space="0" w:color="auto"/>
                </w:tcBorders>
                <w:vAlign w:val="center"/>
                <w:hideMark/>
              </w:tcPr>
            </w:tcPrChange>
          </w:tcPr>
          <w:p w14:paraId="77F20492" w14:textId="58A84152" w:rsidR="00D77B9C" w:rsidRPr="00DE0822" w:rsidDel="008A50BE" w:rsidRDefault="00D77B9C">
            <w:pPr>
              <w:spacing w:line="360" w:lineRule="auto"/>
              <w:ind w:left="76"/>
              <w:jc w:val="both"/>
              <w:rPr>
                <w:moveFrom w:id="700" w:author="Eniola" w:date="2018-08-15T11:28:00Z"/>
                <w:rFonts w:ascii="Times New Roman" w:hAnsi="Times New Roman"/>
                <w:sz w:val="20"/>
                <w:szCs w:val="20"/>
              </w:rPr>
              <w:pPrChange w:id="701" w:author="Eniola" w:date="2018-08-10T11:23:00Z">
                <w:pPr>
                  <w:framePr w:hSpace="180" w:wrap="around" w:vAnchor="text" w:hAnchor="margin" w:y="30"/>
                  <w:spacing w:line="360" w:lineRule="auto"/>
                  <w:jc w:val="both"/>
                </w:pPr>
              </w:pPrChange>
            </w:pPr>
            <w:moveFrom w:id="702" w:author="Eniola" w:date="2018-08-15T11:28:00Z">
              <w:r w:rsidRPr="00DE0822" w:rsidDel="008A50BE">
                <w:rPr>
                  <w:rFonts w:ascii="Times New Roman" w:hAnsi="Times New Roman"/>
                  <w:bCs/>
                  <w:sz w:val="20"/>
                  <w:szCs w:val="20"/>
                </w:rPr>
                <w:t>Patents, trademarks, copyrights, reservations, domain names</w:t>
              </w:r>
            </w:moveFrom>
          </w:p>
        </w:tc>
      </w:tr>
    </w:tbl>
    <w:tbl>
      <w:tblPr>
        <w:tblpPr w:leftFromText="180" w:rightFromText="180" w:vertAnchor="text" w:horzAnchor="page" w:tblpX="2626" w:tblpY="2"/>
        <w:tblW w:w="74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Change w:id="703" w:author="Eniola" w:date="2018-08-15T13:25:00Z">
          <w:tblPr>
            <w:tblpPr w:leftFromText="180" w:rightFromText="180" w:vertAnchor="text" w:horzAnchor="page" w:tblpX="2626" w:tblpY="2"/>
            <w:tblW w:w="749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PrChange>
      </w:tblPr>
      <w:tblGrid>
        <w:gridCol w:w="1514"/>
        <w:gridCol w:w="5903"/>
        <w:tblGridChange w:id="704">
          <w:tblGrid>
            <w:gridCol w:w="1530"/>
            <w:gridCol w:w="5963"/>
          </w:tblGrid>
        </w:tblGridChange>
      </w:tblGrid>
      <w:tr w:rsidR="009A392D" w:rsidRPr="00A85BD5" w14:paraId="24FBBE5B" w14:textId="77777777" w:rsidTr="009A392D">
        <w:trPr>
          <w:trHeight w:val="968"/>
          <w:trPrChange w:id="705" w:author="Eniola" w:date="2018-08-15T13:25:00Z">
            <w:trPr>
              <w:trHeight w:val="1036"/>
            </w:trPr>
          </w:trPrChange>
        </w:trPr>
        <w:tc>
          <w:tcPr>
            <w:tcW w:w="1514" w:type="dxa"/>
            <w:tcBorders>
              <w:top w:val="single" w:sz="4" w:space="0" w:color="auto"/>
              <w:left w:val="single" w:sz="4" w:space="0" w:color="auto"/>
              <w:bottom w:val="single" w:sz="4" w:space="0" w:color="auto"/>
              <w:right w:val="single" w:sz="4" w:space="0" w:color="auto"/>
            </w:tcBorders>
            <w:vAlign w:val="center"/>
            <w:hideMark/>
            <w:tcPrChange w:id="706" w:author="Eniola" w:date="2018-08-15T13:25:00Z">
              <w:tcPr>
                <w:tcW w:w="1530" w:type="dxa"/>
                <w:tcBorders>
                  <w:top w:val="single" w:sz="4" w:space="0" w:color="auto"/>
                  <w:left w:val="single" w:sz="4" w:space="0" w:color="auto"/>
                  <w:bottom w:val="single" w:sz="4" w:space="0" w:color="auto"/>
                  <w:right w:val="single" w:sz="4" w:space="0" w:color="auto"/>
                </w:tcBorders>
                <w:vAlign w:val="center"/>
                <w:hideMark/>
              </w:tcPr>
            </w:tcPrChange>
          </w:tcPr>
          <w:moveFromRangeEnd w:id="634"/>
          <w:p w14:paraId="0169D86C" w14:textId="77777777" w:rsidR="00967A5B" w:rsidRPr="00A85BD5" w:rsidRDefault="00967A5B" w:rsidP="00967A5B">
            <w:pPr>
              <w:spacing w:line="360" w:lineRule="auto"/>
              <w:ind w:left="60"/>
              <w:jc w:val="both"/>
              <w:rPr>
                <w:moveTo w:id="707" w:author="Eniola" w:date="2018-08-15T11:28:00Z"/>
                <w:rFonts w:ascii="Times New Roman" w:hAnsi="Times New Roman"/>
                <w:sz w:val="20"/>
                <w:szCs w:val="20"/>
              </w:rPr>
            </w:pPr>
            <w:moveToRangeStart w:id="708" w:author="Eniola" w:date="2018-08-15T11:28:00Z" w:name="move521663563"/>
            <w:moveTo w:id="709" w:author="Eniola" w:date="2018-08-15T11:28:00Z">
              <w:r w:rsidRPr="00A85BD5">
                <w:rPr>
                  <w:rFonts w:ascii="Times New Roman" w:hAnsi="Times New Roman"/>
                  <w:bCs/>
                  <w:sz w:val="20"/>
                  <w:szCs w:val="20"/>
                </w:rPr>
                <w:t xml:space="preserve">General </w:t>
              </w:r>
            </w:moveTo>
          </w:p>
        </w:tc>
        <w:tc>
          <w:tcPr>
            <w:tcW w:w="5903" w:type="dxa"/>
            <w:tcBorders>
              <w:top w:val="single" w:sz="4" w:space="0" w:color="auto"/>
              <w:left w:val="single" w:sz="4" w:space="0" w:color="auto"/>
              <w:bottom w:val="single" w:sz="4" w:space="0" w:color="auto"/>
              <w:right w:val="single" w:sz="4" w:space="0" w:color="auto"/>
            </w:tcBorders>
            <w:vAlign w:val="center"/>
            <w:hideMark/>
            <w:tcPrChange w:id="710" w:author="Eniola" w:date="2018-08-15T13:25:00Z">
              <w:tcPr>
                <w:tcW w:w="5963" w:type="dxa"/>
                <w:tcBorders>
                  <w:top w:val="single" w:sz="4" w:space="0" w:color="auto"/>
                  <w:left w:val="single" w:sz="4" w:space="0" w:color="auto"/>
                  <w:bottom w:val="single" w:sz="4" w:space="0" w:color="auto"/>
                  <w:right w:val="single" w:sz="4" w:space="0" w:color="auto"/>
                </w:tcBorders>
                <w:vAlign w:val="center"/>
                <w:hideMark/>
              </w:tcPr>
            </w:tcPrChange>
          </w:tcPr>
          <w:p w14:paraId="54A04ECC" w14:textId="77777777" w:rsidR="00967A5B" w:rsidRPr="00A85BD5" w:rsidRDefault="00967A5B" w:rsidP="00967A5B">
            <w:pPr>
              <w:spacing w:line="360" w:lineRule="auto"/>
              <w:ind w:left="76"/>
              <w:jc w:val="both"/>
              <w:rPr>
                <w:moveTo w:id="711" w:author="Eniola" w:date="2018-08-15T11:28:00Z"/>
                <w:rFonts w:ascii="Times New Roman" w:hAnsi="Times New Roman"/>
                <w:sz w:val="20"/>
                <w:szCs w:val="20"/>
              </w:rPr>
            </w:pPr>
            <w:moveTo w:id="712" w:author="Eniola" w:date="2018-08-15T11:28:00Z">
              <w:r w:rsidRPr="00A85BD5">
                <w:rPr>
                  <w:rFonts w:ascii="Times New Roman" w:hAnsi="Times New Roman"/>
                  <w:bCs/>
                  <w:sz w:val="20"/>
                  <w:szCs w:val="20"/>
                </w:rPr>
                <w:t>Escrow transactions, bonded contracts, third-party arbitration,</w:t>
              </w:r>
              <w:r w:rsidRPr="00A85BD5">
                <w:rPr>
                  <w:rFonts w:ascii="Times New Roman" w:hAnsi="Times New Roman"/>
                  <w:bCs/>
                  <w:sz w:val="20"/>
                  <w:szCs w:val="20"/>
                </w:rPr>
                <w:br/>
                <w:t>multiparty signature transactions</w:t>
              </w:r>
            </w:moveTo>
          </w:p>
        </w:tc>
      </w:tr>
      <w:tr w:rsidR="009A392D" w:rsidRPr="00A85BD5" w14:paraId="47AD1CE2" w14:textId="77777777" w:rsidTr="009A392D">
        <w:trPr>
          <w:trHeight w:val="920"/>
          <w:trPrChange w:id="713" w:author="Eniola" w:date="2018-08-15T13:25:00Z">
            <w:trPr>
              <w:trHeight w:val="985"/>
            </w:trPr>
          </w:trPrChange>
        </w:trPr>
        <w:tc>
          <w:tcPr>
            <w:tcW w:w="1514" w:type="dxa"/>
            <w:tcBorders>
              <w:top w:val="single" w:sz="4" w:space="0" w:color="auto"/>
              <w:left w:val="single" w:sz="4" w:space="0" w:color="auto"/>
              <w:bottom w:val="single" w:sz="4" w:space="0" w:color="auto"/>
              <w:right w:val="single" w:sz="4" w:space="0" w:color="auto"/>
            </w:tcBorders>
            <w:vAlign w:val="center"/>
            <w:hideMark/>
            <w:tcPrChange w:id="714" w:author="Eniola" w:date="2018-08-15T13:25:00Z">
              <w:tcPr>
                <w:tcW w:w="1530" w:type="dxa"/>
                <w:tcBorders>
                  <w:top w:val="single" w:sz="4" w:space="0" w:color="auto"/>
                  <w:left w:val="single" w:sz="4" w:space="0" w:color="auto"/>
                  <w:bottom w:val="single" w:sz="4" w:space="0" w:color="auto"/>
                  <w:right w:val="single" w:sz="4" w:space="0" w:color="auto"/>
                </w:tcBorders>
                <w:vAlign w:val="center"/>
                <w:hideMark/>
              </w:tcPr>
            </w:tcPrChange>
          </w:tcPr>
          <w:p w14:paraId="68C26A9E" w14:textId="77777777" w:rsidR="00967A5B" w:rsidRPr="00EF58CB" w:rsidRDefault="00967A5B" w:rsidP="00967A5B">
            <w:pPr>
              <w:spacing w:line="360" w:lineRule="auto"/>
              <w:ind w:left="60"/>
              <w:jc w:val="both"/>
              <w:rPr>
                <w:moveTo w:id="715" w:author="Eniola" w:date="2018-08-15T11:28:00Z"/>
                <w:rFonts w:ascii="Times New Roman" w:hAnsi="Times New Roman"/>
                <w:sz w:val="20"/>
                <w:szCs w:val="20"/>
              </w:rPr>
            </w:pPr>
            <w:moveTo w:id="716" w:author="Eniola" w:date="2018-08-15T11:28:00Z">
              <w:r w:rsidRPr="00EF58CB">
                <w:rPr>
                  <w:rFonts w:ascii="Times New Roman" w:hAnsi="Times New Roman"/>
                  <w:bCs/>
                  <w:sz w:val="20"/>
                  <w:szCs w:val="20"/>
                </w:rPr>
                <w:t>Financial</w:t>
              </w:r>
              <w:r w:rsidRPr="00EF58CB">
                <w:rPr>
                  <w:rFonts w:ascii="Times New Roman" w:hAnsi="Times New Roman"/>
                  <w:bCs/>
                  <w:sz w:val="20"/>
                  <w:szCs w:val="20"/>
                </w:rPr>
                <w:br/>
                <w:t>transactions</w:t>
              </w:r>
            </w:moveTo>
          </w:p>
        </w:tc>
        <w:tc>
          <w:tcPr>
            <w:tcW w:w="5903" w:type="dxa"/>
            <w:tcBorders>
              <w:top w:val="single" w:sz="4" w:space="0" w:color="auto"/>
              <w:left w:val="single" w:sz="4" w:space="0" w:color="auto"/>
              <w:bottom w:val="single" w:sz="4" w:space="0" w:color="auto"/>
              <w:right w:val="single" w:sz="4" w:space="0" w:color="auto"/>
            </w:tcBorders>
            <w:vAlign w:val="center"/>
            <w:hideMark/>
            <w:tcPrChange w:id="717" w:author="Eniola" w:date="2018-08-15T13:25:00Z">
              <w:tcPr>
                <w:tcW w:w="5963" w:type="dxa"/>
                <w:tcBorders>
                  <w:top w:val="single" w:sz="4" w:space="0" w:color="auto"/>
                  <w:left w:val="single" w:sz="4" w:space="0" w:color="auto"/>
                  <w:bottom w:val="single" w:sz="4" w:space="0" w:color="auto"/>
                  <w:right w:val="single" w:sz="4" w:space="0" w:color="auto"/>
                </w:tcBorders>
                <w:vAlign w:val="center"/>
                <w:hideMark/>
              </w:tcPr>
            </w:tcPrChange>
          </w:tcPr>
          <w:p w14:paraId="05812D22" w14:textId="77777777" w:rsidR="00967A5B" w:rsidRPr="00DE0822" w:rsidRDefault="00967A5B" w:rsidP="00967A5B">
            <w:pPr>
              <w:spacing w:line="360" w:lineRule="auto"/>
              <w:ind w:left="76"/>
              <w:jc w:val="both"/>
              <w:rPr>
                <w:moveTo w:id="718" w:author="Eniola" w:date="2018-08-15T11:28:00Z"/>
                <w:rFonts w:ascii="Times New Roman" w:hAnsi="Times New Roman"/>
                <w:sz w:val="20"/>
                <w:szCs w:val="20"/>
              </w:rPr>
            </w:pPr>
            <w:moveTo w:id="719" w:author="Eniola" w:date="2018-08-15T11:28:00Z">
              <w:r w:rsidRPr="00DE0822">
                <w:rPr>
                  <w:rFonts w:ascii="Times New Roman" w:hAnsi="Times New Roman"/>
                  <w:bCs/>
                  <w:sz w:val="20"/>
                  <w:szCs w:val="20"/>
                </w:rPr>
                <w:t>Stock, private equity, crowdfunding, bonds, mutual funds,</w:t>
              </w:r>
              <w:r w:rsidRPr="00DE0822">
                <w:rPr>
                  <w:rFonts w:ascii="Times New Roman" w:hAnsi="Times New Roman"/>
                  <w:bCs/>
                  <w:sz w:val="20"/>
                  <w:szCs w:val="20"/>
                </w:rPr>
                <w:br/>
                <w:t>derivatives, annuities, pensions</w:t>
              </w:r>
            </w:moveTo>
          </w:p>
        </w:tc>
      </w:tr>
      <w:tr w:rsidR="009A392D" w:rsidRPr="00A85BD5" w14:paraId="6E775E3F" w14:textId="77777777" w:rsidTr="009A392D">
        <w:trPr>
          <w:trHeight w:val="920"/>
          <w:trPrChange w:id="720" w:author="Eniola" w:date="2018-08-15T13:25:00Z">
            <w:trPr>
              <w:trHeight w:val="985"/>
            </w:trPr>
          </w:trPrChange>
        </w:trPr>
        <w:tc>
          <w:tcPr>
            <w:tcW w:w="1514" w:type="dxa"/>
            <w:tcBorders>
              <w:top w:val="single" w:sz="4" w:space="0" w:color="auto"/>
              <w:left w:val="single" w:sz="4" w:space="0" w:color="auto"/>
              <w:bottom w:val="single" w:sz="4" w:space="0" w:color="auto"/>
              <w:right w:val="single" w:sz="4" w:space="0" w:color="auto"/>
            </w:tcBorders>
            <w:vAlign w:val="center"/>
            <w:hideMark/>
            <w:tcPrChange w:id="721" w:author="Eniola" w:date="2018-08-15T13:25:00Z">
              <w:tcPr>
                <w:tcW w:w="1530" w:type="dxa"/>
                <w:tcBorders>
                  <w:top w:val="single" w:sz="4" w:space="0" w:color="auto"/>
                  <w:left w:val="single" w:sz="4" w:space="0" w:color="auto"/>
                  <w:bottom w:val="single" w:sz="4" w:space="0" w:color="auto"/>
                  <w:right w:val="single" w:sz="4" w:space="0" w:color="auto"/>
                </w:tcBorders>
                <w:vAlign w:val="center"/>
                <w:hideMark/>
              </w:tcPr>
            </w:tcPrChange>
          </w:tcPr>
          <w:p w14:paraId="5739F865" w14:textId="77777777" w:rsidR="00967A5B" w:rsidRPr="00C2598B" w:rsidRDefault="00967A5B" w:rsidP="00967A5B">
            <w:pPr>
              <w:spacing w:line="360" w:lineRule="auto"/>
              <w:ind w:left="60"/>
              <w:jc w:val="both"/>
              <w:rPr>
                <w:moveTo w:id="722" w:author="Eniola" w:date="2018-08-15T11:28:00Z"/>
                <w:rFonts w:ascii="Times New Roman" w:hAnsi="Times New Roman"/>
                <w:sz w:val="20"/>
                <w:szCs w:val="20"/>
              </w:rPr>
            </w:pPr>
            <w:moveTo w:id="723" w:author="Eniola" w:date="2018-08-15T11:28:00Z">
              <w:r w:rsidRPr="00EF58CB">
                <w:rPr>
                  <w:rFonts w:ascii="Times New Roman" w:hAnsi="Times New Roman"/>
                  <w:bCs/>
                  <w:sz w:val="20"/>
                  <w:szCs w:val="20"/>
                </w:rPr>
                <w:t xml:space="preserve">Public records </w:t>
              </w:r>
            </w:moveTo>
          </w:p>
        </w:tc>
        <w:tc>
          <w:tcPr>
            <w:tcW w:w="5903" w:type="dxa"/>
            <w:tcBorders>
              <w:top w:val="single" w:sz="4" w:space="0" w:color="auto"/>
              <w:left w:val="single" w:sz="4" w:space="0" w:color="auto"/>
              <w:bottom w:val="single" w:sz="4" w:space="0" w:color="auto"/>
              <w:right w:val="single" w:sz="4" w:space="0" w:color="auto"/>
            </w:tcBorders>
            <w:vAlign w:val="center"/>
            <w:hideMark/>
            <w:tcPrChange w:id="724" w:author="Eniola" w:date="2018-08-15T13:25:00Z">
              <w:tcPr>
                <w:tcW w:w="5963" w:type="dxa"/>
                <w:tcBorders>
                  <w:top w:val="single" w:sz="4" w:space="0" w:color="auto"/>
                  <w:left w:val="single" w:sz="4" w:space="0" w:color="auto"/>
                  <w:bottom w:val="single" w:sz="4" w:space="0" w:color="auto"/>
                  <w:right w:val="single" w:sz="4" w:space="0" w:color="auto"/>
                </w:tcBorders>
                <w:vAlign w:val="center"/>
                <w:hideMark/>
              </w:tcPr>
            </w:tcPrChange>
          </w:tcPr>
          <w:p w14:paraId="65FB22EA" w14:textId="77777777" w:rsidR="00967A5B" w:rsidRPr="00A85BD5" w:rsidRDefault="00967A5B" w:rsidP="00967A5B">
            <w:pPr>
              <w:spacing w:line="360" w:lineRule="auto"/>
              <w:ind w:left="76"/>
              <w:jc w:val="both"/>
              <w:rPr>
                <w:moveTo w:id="725" w:author="Eniola" w:date="2018-08-15T11:28:00Z"/>
                <w:rFonts w:ascii="Times New Roman" w:hAnsi="Times New Roman"/>
                <w:sz w:val="20"/>
                <w:szCs w:val="20"/>
              </w:rPr>
            </w:pPr>
            <w:moveTo w:id="726" w:author="Eniola" w:date="2018-08-15T11:28:00Z">
              <w:r w:rsidRPr="00DE0822">
                <w:rPr>
                  <w:rFonts w:ascii="Times New Roman" w:hAnsi="Times New Roman"/>
                  <w:bCs/>
                  <w:sz w:val="20"/>
                  <w:szCs w:val="20"/>
                </w:rPr>
                <w:t>Land and property titles, vehicle registrations, business</w:t>
              </w:r>
              <w:r w:rsidRPr="00DE0822">
                <w:rPr>
                  <w:rFonts w:ascii="Times New Roman" w:hAnsi="Times New Roman"/>
                  <w:bCs/>
                  <w:sz w:val="20"/>
                  <w:szCs w:val="20"/>
                </w:rPr>
                <w:br/>
                <w:t>licenses, marriage certificates, death certificates</w:t>
              </w:r>
            </w:moveTo>
          </w:p>
        </w:tc>
      </w:tr>
      <w:tr w:rsidR="009A392D" w:rsidRPr="00A85BD5" w14:paraId="75373085" w14:textId="77777777" w:rsidTr="009A392D">
        <w:trPr>
          <w:trHeight w:val="783"/>
          <w:trPrChange w:id="727" w:author="Eniola" w:date="2018-08-15T13:25:00Z">
            <w:trPr>
              <w:trHeight w:val="838"/>
            </w:trPr>
          </w:trPrChange>
        </w:trPr>
        <w:tc>
          <w:tcPr>
            <w:tcW w:w="1514" w:type="dxa"/>
            <w:tcBorders>
              <w:top w:val="single" w:sz="4" w:space="0" w:color="auto"/>
              <w:left w:val="single" w:sz="4" w:space="0" w:color="auto"/>
              <w:bottom w:val="single" w:sz="4" w:space="0" w:color="auto"/>
              <w:right w:val="single" w:sz="4" w:space="0" w:color="auto"/>
            </w:tcBorders>
            <w:vAlign w:val="center"/>
            <w:hideMark/>
            <w:tcPrChange w:id="728" w:author="Eniola" w:date="2018-08-15T13:25:00Z">
              <w:tcPr>
                <w:tcW w:w="1530" w:type="dxa"/>
                <w:tcBorders>
                  <w:top w:val="single" w:sz="4" w:space="0" w:color="auto"/>
                  <w:left w:val="single" w:sz="4" w:space="0" w:color="auto"/>
                  <w:bottom w:val="single" w:sz="4" w:space="0" w:color="auto"/>
                  <w:right w:val="single" w:sz="4" w:space="0" w:color="auto"/>
                </w:tcBorders>
                <w:vAlign w:val="center"/>
                <w:hideMark/>
              </w:tcPr>
            </w:tcPrChange>
          </w:tcPr>
          <w:p w14:paraId="74677EA9" w14:textId="77777777" w:rsidR="00967A5B" w:rsidRPr="00EF58CB" w:rsidRDefault="00967A5B" w:rsidP="00967A5B">
            <w:pPr>
              <w:spacing w:line="360" w:lineRule="auto"/>
              <w:ind w:left="60"/>
              <w:jc w:val="both"/>
              <w:rPr>
                <w:moveTo w:id="729" w:author="Eniola" w:date="2018-08-15T11:28:00Z"/>
                <w:rFonts w:ascii="Times New Roman" w:hAnsi="Times New Roman"/>
                <w:sz w:val="20"/>
                <w:szCs w:val="20"/>
              </w:rPr>
            </w:pPr>
            <w:moveTo w:id="730" w:author="Eniola" w:date="2018-08-15T11:28:00Z">
              <w:r w:rsidRPr="00EF58CB">
                <w:rPr>
                  <w:rFonts w:ascii="Times New Roman" w:hAnsi="Times New Roman"/>
                  <w:bCs/>
                  <w:sz w:val="20"/>
                  <w:szCs w:val="20"/>
                </w:rPr>
                <w:t xml:space="preserve">Identification </w:t>
              </w:r>
            </w:moveTo>
          </w:p>
        </w:tc>
        <w:tc>
          <w:tcPr>
            <w:tcW w:w="5903" w:type="dxa"/>
            <w:tcBorders>
              <w:top w:val="single" w:sz="4" w:space="0" w:color="auto"/>
              <w:left w:val="single" w:sz="4" w:space="0" w:color="auto"/>
              <w:bottom w:val="single" w:sz="4" w:space="0" w:color="auto"/>
              <w:right w:val="single" w:sz="4" w:space="0" w:color="auto"/>
            </w:tcBorders>
            <w:vAlign w:val="center"/>
            <w:hideMark/>
            <w:tcPrChange w:id="731" w:author="Eniola" w:date="2018-08-15T13:25:00Z">
              <w:tcPr>
                <w:tcW w:w="5963" w:type="dxa"/>
                <w:tcBorders>
                  <w:top w:val="single" w:sz="4" w:space="0" w:color="auto"/>
                  <w:left w:val="single" w:sz="4" w:space="0" w:color="auto"/>
                  <w:bottom w:val="single" w:sz="4" w:space="0" w:color="auto"/>
                  <w:right w:val="single" w:sz="4" w:space="0" w:color="auto"/>
                </w:tcBorders>
                <w:vAlign w:val="center"/>
                <w:hideMark/>
              </w:tcPr>
            </w:tcPrChange>
          </w:tcPr>
          <w:p w14:paraId="41730943" w14:textId="77777777" w:rsidR="00967A5B" w:rsidRPr="00DE0822" w:rsidRDefault="00967A5B" w:rsidP="00967A5B">
            <w:pPr>
              <w:spacing w:line="360" w:lineRule="auto"/>
              <w:ind w:left="76"/>
              <w:jc w:val="both"/>
              <w:rPr>
                <w:moveTo w:id="732" w:author="Eniola" w:date="2018-08-15T11:28:00Z"/>
                <w:rFonts w:ascii="Times New Roman" w:hAnsi="Times New Roman"/>
                <w:sz w:val="20"/>
                <w:szCs w:val="20"/>
              </w:rPr>
            </w:pPr>
            <w:moveTo w:id="733" w:author="Eniola" w:date="2018-08-15T11:28:00Z">
              <w:r w:rsidRPr="00DE0822">
                <w:rPr>
                  <w:rFonts w:ascii="Times New Roman" w:hAnsi="Times New Roman"/>
                  <w:bCs/>
                  <w:sz w:val="20"/>
                  <w:szCs w:val="20"/>
                </w:rPr>
                <w:t>Driver’s licenses, identity cards, passports, voter registrations</w:t>
              </w:r>
            </w:moveTo>
          </w:p>
        </w:tc>
      </w:tr>
      <w:tr w:rsidR="009A392D" w:rsidRPr="00A85BD5" w14:paraId="148DAD5F" w14:textId="77777777" w:rsidTr="009A392D">
        <w:trPr>
          <w:trHeight w:val="622"/>
          <w:trPrChange w:id="734" w:author="Eniola" w:date="2018-08-15T13:25:00Z">
            <w:trPr>
              <w:trHeight w:val="666"/>
            </w:trPr>
          </w:trPrChange>
        </w:trPr>
        <w:tc>
          <w:tcPr>
            <w:tcW w:w="1514" w:type="dxa"/>
            <w:tcBorders>
              <w:top w:val="single" w:sz="4" w:space="0" w:color="auto"/>
              <w:left w:val="single" w:sz="4" w:space="0" w:color="auto"/>
              <w:bottom w:val="single" w:sz="4" w:space="0" w:color="auto"/>
              <w:right w:val="single" w:sz="4" w:space="0" w:color="auto"/>
            </w:tcBorders>
            <w:vAlign w:val="center"/>
            <w:hideMark/>
            <w:tcPrChange w:id="735" w:author="Eniola" w:date="2018-08-15T13:25:00Z">
              <w:tcPr>
                <w:tcW w:w="1530" w:type="dxa"/>
                <w:tcBorders>
                  <w:top w:val="single" w:sz="4" w:space="0" w:color="auto"/>
                  <w:left w:val="single" w:sz="4" w:space="0" w:color="auto"/>
                  <w:bottom w:val="single" w:sz="4" w:space="0" w:color="auto"/>
                  <w:right w:val="single" w:sz="4" w:space="0" w:color="auto"/>
                </w:tcBorders>
                <w:vAlign w:val="center"/>
                <w:hideMark/>
              </w:tcPr>
            </w:tcPrChange>
          </w:tcPr>
          <w:p w14:paraId="614D4EB5" w14:textId="77777777" w:rsidR="00967A5B" w:rsidRPr="00EF58CB" w:rsidRDefault="00967A5B" w:rsidP="00967A5B">
            <w:pPr>
              <w:spacing w:line="360" w:lineRule="auto"/>
              <w:ind w:left="60"/>
              <w:jc w:val="both"/>
              <w:rPr>
                <w:moveTo w:id="736" w:author="Eniola" w:date="2018-08-15T11:28:00Z"/>
                <w:rFonts w:ascii="Times New Roman" w:hAnsi="Times New Roman"/>
                <w:sz w:val="20"/>
                <w:szCs w:val="20"/>
              </w:rPr>
            </w:pPr>
            <w:moveTo w:id="737" w:author="Eniola" w:date="2018-08-15T11:28:00Z">
              <w:r w:rsidRPr="00EF58CB">
                <w:rPr>
                  <w:rFonts w:ascii="Times New Roman" w:hAnsi="Times New Roman"/>
                  <w:bCs/>
                  <w:sz w:val="20"/>
                  <w:szCs w:val="20"/>
                </w:rPr>
                <w:t xml:space="preserve">Private records </w:t>
              </w:r>
            </w:moveTo>
          </w:p>
        </w:tc>
        <w:tc>
          <w:tcPr>
            <w:tcW w:w="5903" w:type="dxa"/>
            <w:tcBorders>
              <w:top w:val="single" w:sz="4" w:space="0" w:color="auto"/>
              <w:left w:val="single" w:sz="4" w:space="0" w:color="auto"/>
              <w:bottom w:val="single" w:sz="4" w:space="0" w:color="auto"/>
              <w:right w:val="single" w:sz="4" w:space="0" w:color="auto"/>
            </w:tcBorders>
            <w:vAlign w:val="center"/>
            <w:hideMark/>
            <w:tcPrChange w:id="738" w:author="Eniola" w:date="2018-08-15T13:25:00Z">
              <w:tcPr>
                <w:tcW w:w="5963" w:type="dxa"/>
                <w:tcBorders>
                  <w:top w:val="single" w:sz="4" w:space="0" w:color="auto"/>
                  <w:left w:val="single" w:sz="4" w:space="0" w:color="auto"/>
                  <w:bottom w:val="single" w:sz="4" w:space="0" w:color="auto"/>
                  <w:right w:val="single" w:sz="4" w:space="0" w:color="auto"/>
                </w:tcBorders>
                <w:vAlign w:val="center"/>
                <w:hideMark/>
              </w:tcPr>
            </w:tcPrChange>
          </w:tcPr>
          <w:p w14:paraId="6DD16146" w14:textId="77777777" w:rsidR="00967A5B" w:rsidRPr="00DE0822" w:rsidRDefault="00967A5B" w:rsidP="00967A5B">
            <w:pPr>
              <w:spacing w:line="360" w:lineRule="auto"/>
              <w:ind w:left="76"/>
              <w:jc w:val="both"/>
              <w:rPr>
                <w:moveTo w:id="739" w:author="Eniola" w:date="2018-08-15T11:28:00Z"/>
                <w:rFonts w:ascii="Times New Roman" w:hAnsi="Times New Roman"/>
                <w:sz w:val="20"/>
                <w:szCs w:val="20"/>
              </w:rPr>
            </w:pPr>
            <w:moveTo w:id="740" w:author="Eniola" w:date="2018-08-15T11:28:00Z">
              <w:r w:rsidRPr="00DE0822">
                <w:rPr>
                  <w:rFonts w:ascii="Times New Roman" w:hAnsi="Times New Roman"/>
                  <w:bCs/>
                  <w:sz w:val="20"/>
                  <w:szCs w:val="20"/>
                </w:rPr>
                <w:t>IOUs, loans, contracts, bets, signatures, wills, trusts, escrows</w:t>
              </w:r>
            </w:moveTo>
          </w:p>
        </w:tc>
      </w:tr>
      <w:tr w:rsidR="009A392D" w:rsidRPr="00A85BD5" w14:paraId="770FD0A7" w14:textId="77777777" w:rsidTr="009A392D">
        <w:trPr>
          <w:trHeight w:val="587"/>
          <w:trPrChange w:id="741" w:author="Eniola" w:date="2018-08-15T13:25:00Z">
            <w:trPr>
              <w:trHeight w:val="628"/>
            </w:trPr>
          </w:trPrChange>
        </w:trPr>
        <w:tc>
          <w:tcPr>
            <w:tcW w:w="1514" w:type="dxa"/>
            <w:tcBorders>
              <w:top w:val="single" w:sz="4" w:space="0" w:color="auto"/>
              <w:left w:val="single" w:sz="4" w:space="0" w:color="auto"/>
              <w:bottom w:val="single" w:sz="4" w:space="0" w:color="auto"/>
              <w:right w:val="single" w:sz="4" w:space="0" w:color="auto"/>
            </w:tcBorders>
            <w:vAlign w:val="center"/>
            <w:hideMark/>
            <w:tcPrChange w:id="742" w:author="Eniola" w:date="2018-08-15T13:25:00Z">
              <w:tcPr>
                <w:tcW w:w="1530" w:type="dxa"/>
                <w:tcBorders>
                  <w:top w:val="single" w:sz="4" w:space="0" w:color="auto"/>
                  <w:left w:val="single" w:sz="4" w:space="0" w:color="auto"/>
                  <w:bottom w:val="single" w:sz="4" w:space="0" w:color="auto"/>
                  <w:right w:val="single" w:sz="4" w:space="0" w:color="auto"/>
                </w:tcBorders>
                <w:vAlign w:val="center"/>
                <w:hideMark/>
              </w:tcPr>
            </w:tcPrChange>
          </w:tcPr>
          <w:p w14:paraId="1A40E191" w14:textId="77777777" w:rsidR="00967A5B" w:rsidRPr="00EF58CB" w:rsidRDefault="00967A5B" w:rsidP="00967A5B">
            <w:pPr>
              <w:spacing w:line="360" w:lineRule="auto"/>
              <w:ind w:left="60"/>
              <w:jc w:val="both"/>
              <w:rPr>
                <w:moveTo w:id="743" w:author="Eniola" w:date="2018-08-15T11:28:00Z"/>
                <w:rFonts w:ascii="Times New Roman" w:hAnsi="Times New Roman"/>
                <w:sz w:val="20"/>
                <w:szCs w:val="20"/>
              </w:rPr>
            </w:pPr>
            <w:moveTo w:id="744" w:author="Eniola" w:date="2018-08-15T11:28:00Z">
              <w:r w:rsidRPr="00EF58CB">
                <w:rPr>
                  <w:rFonts w:ascii="Times New Roman" w:hAnsi="Times New Roman"/>
                  <w:bCs/>
                  <w:sz w:val="20"/>
                  <w:szCs w:val="20"/>
                </w:rPr>
                <w:t xml:space="preserve">Attestation </w:t>
              </w:r>
            </w:moveTo>
          </w:p>
        </w:tc>
        <w:tc>
          <w:tcPr>
            <w:tcW w:w="5903" w:type="dxa"/>
            <w:tcBorders>
              <w:top w:val="single" w:sz="4" w:space="0" w:color="auto"/>
              <w:left w:val="single" w:sz="4" w:space="0" w:color="auto"/>
              <w:bottom w:val="single" w:sz="4" w:space="0" w:color="auto"/>
              <w:right w:val="single" w:sz="4" w:space="0" w:color="auto"/>
            </w:tcBorders>
            <w:vAlign w:val="center"/>
            <w:hideMark/>
            <w:tcPrChange w:id="745" w:author="Eniola" w:date="2018-08-15T13:25:00Z">
              <w:tcPr>
                <w:tcW w:w="5963" w:type="dxa"/>
                <w:tcBorders>
                  <w:top w:val="single" w:sz="4" w:space="0" w:color="auto"/>
                  <w:left w:val="single" w:sz="4" w:space="0" w:color="auto"/>
                  <w:bottom w:val="single" w:sz="4" w:space="0" w:color="auto"/>
                  <w:right w:val="single" w:sz="4" w:space="0" w:color="auto"/>
                </w:tcBorders>
                <w:vAlign w:val="center"/>
                <w:hideMark/>
              </w:tcPr>
            </w:tcPrChange>
          </w:tcPr>
          <w:p w14:paraId="461A392A" w14:textId="77777777" w:rsidR="00967A5B" w:rsidRPr="00DE0822" w:rsidRDefault="00967A5B" w:rsidP="00967A5B">
            <w:pPr>
              <w:spacing w:line="360" w:lineRule="auto"/>
              <w:ind w:left="76"/>
              <w:jc w:val="both"/>
              <w:rPr>
                <w:moveTo w:id="746" w:author="Eniola" w:date="2018-08-15T11:28:00Z"/>
                <w:rFonts w:ascii="Times New Roman" w:hAnsi="Times New Roman"/>
                <w:sz w:val="20"/>
                <w:szCs w:val="20"/>
              </w:rPr>
            </w:pPr>
            <w:moveTo w:id="747" w:author="Eniola" w:date="2018-08-15T11:28:00Z">
              <w:r w:rsidRPr="00DE0822">
                <w:rPr>
                  <w:rFonts w:ascii="Times New Roman" w:hAnsi="Times New Roman"/>
                  <w:bCs/>
                  <w:sz w:val="20"/>
                  <w:szCs w:val="20"/>
                </w:rPr>
                <w:t>Proof of insurance, proof of ownership, notarized documents</w:t>
              </w:r>
            </w:moveTo>
          </w:p>
        </w:tc>
      </w:tr>
      <w:tr w:rsidR="009A392D" w:rsidRPr="00A85BD5" w14:paraId="5AEB8C8A" w14:textId="77777777" w:rsidTr="009A392D">
        <w:trPr>
          <w:trHeight w:val="603"/>
          <w:trPrChange w:id="748" w:author="Eniola" w:date="2018-08-15T13:25:00Z">
            <w:trPr>
              <w:trHeight w:val="646"/>
            </w:trPr>
          </w:trPrChange>
        </w:trPr>
        <w:tc>
          <w:tcPr>
            <w:tcW w:w="1514" w:type="dxa"/>
            <w:tcBorders>
              <w:top w:val="single" w:sz="4" w:space="0" w:color="auto"/>
              <w:left w:val="single" w:sz="4" w:space="0" w:color="auto"/>
              <w:bottom w:val="single" w:sz="4" w:space="0" w:color="auto"/>
              <w:right w:val="single" w:sz="4" w:space="0" w:color="auto"/>
            </w:tcBorders>
            <w:vAlign w:val="center"/>
            <w:hideMark/>
            <w:tcPrChange w:id="749" w:author="Eniola" w:date="2018-08-15T13:25:00Z">
              <w:tcPr>
                <w:tcW w:w="1530" w:type="dxa"/>
                <w:tcBorders>
                  <w:top w:val="single" w:sz="4" w:space="0" w:color="auto"/>
                  <w:left w:val="single" w:sz="4" w:space="0" w:color="auto"/>
                  <w:bottom w:val="single" w:sz="4" w:space="0" w:color="auto"/>
                  <w:right w:val="single" w:sz="4" w:space="0" w:color="auto"/>
                </w:tcBorders>
                <w:vAlign w:val="center"/>
                <w:hideMark/>
              </w:tcPr>
            </w:tcPrChange>
          </w:tcPr>
          <w:p w14:paraId="34C4930D" w14:textId="77777777" w:rsidR="00967A5B" w:rsidRPr="00EF58CB" w:rsidRDefault="00967A5B" w:rsidP="00967A5B">
            <w:pPr>
              <w:spacing w:line="360" w:lineRule="auto"/>
              <w:ind w:left="60"/>
              <w:jc w:val="both"/>
              <w:rPr>
                <w:moveTo w:id="750" w:author="Eniola" w:date="2018-08-15T11:28:00Z"/>
                <w:rFonts w:ascii="Times New Roman" w:hAnsi="Times New Roman"/>
                <w:sz w:val="20"/>
                <w:szCs w:val="20"/>
              </w:rPr>
            </w:pPr>
            <w:moveTo w:id="751" w:author="Eniola" w:date="2018-08-15T11:28:00Z">
              <w:r w:rsidRPr="00EF58CB">
                <w:rPr>
                  <w:rFonts w:ascii="Times New Roman" w:hAnsi="Times New Roman"/>
                  <w:bCs/>
                  <w:sz w:val="20"/>
                  <w:szCs w:val="20"/>
                </w:rPr>
                <w:t xml:space="preserve">Physical asset keys </w:t>
              </w:r>
            </w:moveTo>
          </w:p>
        </w:tc>
        <w:tc>
          <w:tcPr>
            <w:tcW w:w="5903" w:type="dxa"/>
            <w:tcBorders>
              <w:top w:val="single" w:sz="4" w:space="0" w:color="auto"/>
              <w:left w:val="single" w:sz="4" w:space="0" w:color="auto"/>
              <w:bottom w:val="single" w:sz="4" w:space="0" w:color="auto"/>
              <w:right w:val="single" w:sz="4" w:space="0" w:color="auto"/>
            </w:tcBorders>
            <w:vAlign w:val="center"/>
            <w:hideMark/>
            <w:tcPrChange w:id="752" w:author="Eniola" w:date="2018-08-15T13:25:00Z">
              <w:tcPr>
                <w:tcW w:w="5963" w:type="dxa"/>
                <w:tcBorders>
                  <w:top w:val="single" w:sz="4" w:space="0" w:color="auto"/>
                  <w:left w:val="single" w:sz="4" w:space="0" w:color="auto"/>
                  <w:bottom w:val="single" w:sz="4" w:space="0" w:color="auto"/>
                  <w:right w:val="single" w:sz="4" w:space="0" w:color="auto"/>
                </w:tcBorders>
                <w:vAlign w:val="center"/>
                <w:hideMark/>
              </w:tcPr>
            </w:tcPrChange>
          </w:tcPr>
          <w:p w14:paraId="744A2147" w14:textId="77777777" w:rsidR="00967A5B" w:rsidRPr="00DE0822" w:rsidRDefault="00967A5B" w:rsidP="00967A5B">
            <w:pPr>
              <w:spacing w:line="360" w:lineRule="auto"/>
              <w:ind w:left="76"/>
              <w:jc w:val="both"/>
              <w:rPr>
                <w:moveTo w:id="753" w:author="Eniola" w:date="2018-08-15T11:28:00Z"/>
                <w:rFonts w:ascii="Times New Roman" w:hAnsi="Times New Roman"/>
                <w:sz w:val="20"/>
                <w:szCs w:val="20"/>
              </w:rPr>
            </w:pPr>
            <w:moveTo w:id="754" w:author="Eniola" w:date="2018-08-15T11:28:00Z">
              <w:r w:rsidRPr="00DE0822">
                <w:rPr>
                  <w:rFonts w:ascii="Times New Roman" w:hAnsi="Times New Roman"/>
                  <w:bCs/>
                  <w:sz w:val="20"/>
                  <w:szCs w:val="20"/>
                </w:rPr>
                <w:t>Home, hotel rooms, rental cards, automobile access</w:t>
              </w:r>
            </w:moveTo>
          </w:p>
        </w:tc>
      </w:tr>
      <w:tr w:rsidR="009A392D" w:rsidRPr="00A85BD5" w14:paraId="30E6E502" w14:textId="77777777" w:rsidTr="009A392D">
        <w:trPr>
          <w:trHeight w:val="411"/>
          <w:trPrChange w:id="755" w:author="Eniola" w:date="2018-08-15T13:25:00Z">
            <w:trPr>
              <w:trHeight w:val="451"/>
            </w:trPr>
          </w:trPrChange>
        </w:trPr>
        <w:tc>
          <w:tcPr>
            <w:tcW w:w="1514" w:type="dxa"/>
            <w:tcBorders>
              <w:top w:val="single" w:sz="4" w:space="0" w:color="auto"/>
              <w:left w:val="single" w:sz="4" w:space="0" w:color="auto"/>
              <w:bottom w:val="single" w:sz="4" w:space="0" w:color="auto"/>
              <w:right w:val="single" w:sz="4" w:space="0" w:color="auto"/>
            </w:tcBorders>
            <w:vAlign w:val="center"/>
            <w:hideMark/>
            <w:tcPrChange w:id="756" w:author="Eniola" w:date="2018-08-15T13:25:00Z">
              <w:tcPr>
                <w:tcW w:w="1530" w:type="dxa"/>
                <w:tcBorders>
                  <w:top w:val="single" w:sz="4" w:space="0" w:color="auto"/>
                  <w:left w:val="single" w:sz="4" w:space="0" w:color="auto"/>
                  <w:bottom w:val="single" w:sz="4" w:space="0" w:color="auto"/>
                  <w:right w:val="single" w:sz="4" w:space="0" w:color="auto"/>
                </w:tcBorders>
                <w:vAlign w:val="center"/>
                <w:hideMark/>
              </w:tcPr>
            </w:tcPrChange>
          </w:tcPr>
          <w:p w14:paraId="197B6BC4" w14:textId="77777777" w:rsidR="00967A5B" w:rsidRPr="00EF58CB" w:rsidRDefault="00967A5B" w:rsidP="00967A5B">
            <w:pPr>
              <w:spacing w:line="360" w:lineRule="auto"/>
              <w:ind w:left="60"/>
              <w:jc w:val="both"/>
              <w:rPr>
                <w:moveTo w:id="757" w:author="Eniola" w:date="2018-08-15T11:28:00Z"/>
                <w:rFonts w:ascii="Times New Roman" w:hAnsi="Times New Roman"/>
                <w:sz w:val="20"/>
                <w:szCs w:val="20"/>
              </w:rPr>
            </w:pPr>
            <w:moveTo w:id="758" w:author="Eniola" w:date="2018-08-15T11:28:00Z">
              <w:r w:rsidRPr="00EF58CB">
                <w:rPr>
                  <w:rFonts w:ascii="Times New Roman" w:hAnsi="Times New Roman"/>
                  <w:bCs/>
                  <w:sz w:val="20"/>
                  <w:szCs w:val="20"/>
                </w:rPr>
                <w:t xml:space="preserve">Intangible assets </w:t>
              </w:r>
            </w:moveTo>
          </w:p>
        </w:tc>
        <w:tc>
          <w:tcPr>
            <w:tcW w:w="5903" w:type="dxa"/>
            <w:tcBorders>
              <w:top w:val="single" w:sz="4" w:space="0" w:color="auto"/>
              <w:left w:val="single" w:sz="4" w:space="0" w:color="auto"/>
              <w:bottom w:val="single" w:sz="4" w:space="0" w:color="auto"/>
              <w:right w:val="single" w:sz="4" w:space="0" w:color="auto"/>
            </w:tcBorders>
            <w:vAlign w:val="center"/>
            <w:hideMark/>
            <w:tcPrChange w:id="759" w:author="Eniola" w:date="2018-08-15T13:25:00Z">
              <w:tcPr>
                <w:tcW w:w="5963" w:type="dxa"/>
                <w:tcBorders>
                  <w:top w:val="single" w:sz="4" w:space="0" w:color="auto"/>
                  <w:left w:val="single" w:sz="4" w:space="0" w:color="auto"/>
                  <w:bottom w:val="single" w:sz="4" w:space="0" w:color="auto"/>
                  <w:right w:val="single" w:sz="4" w:space="0" w:color="auto"/>
                </w:tcBorders>
                <w:vAlign w:val="center"/>
                <w:hideMark/>
              </w:tcPr>
            </w:tcPrChange>
          </w:tcPr>
          <w:p w14:paraId="2EE20BAE" w14:textId="77777777" w:rsidR="00967A5B" w:rsidRPr="00DE0822" w:rsidRDefault="00967A5B" w:rsidP="00967A5B">
            <w:pPr>
              <w:spacing w:line="360" w:lineRule="auto"/>
              <w:ind w:left="76"/>
              <w:jc w:val="both"/>
              <w:rPr>
                <w:moveTo w:id="760" w:author="Eniola" w:date="2018-08-15T11:28:00Z"/>
                <w:rFonts w:ascii="Times New Roman" w:hAnsi="Times New Roman"/>
                <w:sz w:val="20"/>
                <w:szCs w:val="20"/>
              </w:rPr>
            </w:pPr>
            <w:moveTo w:id="761" w:author="Eniola" w:date="2018-08-15T11:28:00Z">
              <w:r w:rsidRPr="00A85BD5">
                <w:rPr>
                  <w:rFonts w:ascii="Times New Roman" w:hAnsi="Times New Roman"/>
                  <w:noProof/>
                  <w:sz w:val="20"/>
                  <w:szCs w:val="20"/>
                  <w:rPrChange w:id="762" w:author="Eniola" w:date="2018-08-08T18:20:00Z">
                    <w:rPr>
                      <w:noProof/>
                    </w:rPr>
                  </w:rPrChange>
                </w:rPr>
                <mc:AlternateContent>
                  <mc:Choice Requires="wps">
                    <w:drawing>
                      <wp:anchor distT="0" distB="0" distL="114300" distR="114300" simplePos="0" relativeHeight="251673088" behindDoc="0" locked="0" layoutInCell="1" allowOverlap="1" wp14:anchorId="24EC4C8E" wp14:editId="09BE1F6C">
                        <wp:simplePos x="0" y="0"/>
                        <wp:positionH relativeFrom="column">
                          <wp:posOffset>-1056005</wp:posOffset>
                        </wp:positionH>
                        <wp:positionV relativeFrom="paragraph">
                          <wp:posOffset>502285</wp:posOffset>
                        </wp:positionV>
                        <wp:extent cx="3324225" cy="257175"/>
                        <wp:effectExtent l="0" t="0" r="9525" b="9525"/>
                        <wp:wrapNone/>
                        <wp:docPr id="67"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24225" cy="257175"/>
                                </a:xfrm>
                                <a:prstGeom prst="rect">
                                  <a:avLst/>
                                </a:prstGeom>
                                <a:solidFill>
                                  <a:sysClr val="window" lastClr="FFFFFF"/>
                                </a:solidFill>
                                <a:ln w="6350">
                                  <a:solidFill>
                                    <a:prstClr val="black"/>
                                  </a:solidFill>
                                </a:ln>
                              </wps:spPr>
                              <wps:txbx>
                                <w:txbxContent>
                                  <w:p w14:paraId="6F9AB1EA" w14:textId="77777777" w:rsidR="00967A5B" w:rsidRPr="00F51E9C" w:rsidRDefault="00967A5B" w:rsidP="00967A5B">
                                    <w:pPr>
                                      <w:spacing w:line="360" w:lineRule="auto"/>
                                      <w:jc w:val="both"/>
                                      <w:rPr>
                                        <w:rFonts w:ascii="Times New Roman" w:hAnsi="Times New Roman"/>
                                        <w:sz w:val="20"/>
                                        <w:szCs w:val="20"/>
                                      </w:rPr>
                                    </w:pPr>
                                    <w:r>
                                      <w:rPr>
                                        <w:rFonts w:ascii="Times New Roman" w:hAnsi="Times New Roman"/>
                                        <w:sz w:val="20"/>
                                        <w:szCs w:val="20"/>
                                      </w:rPr>
                                      <w:t xml:space="preserve">Table 2. Possible Application Lists </w:t>
                                    </w:r>
                                    <w:r w:rsidRPr="00F51E9C">
                                      <w:rPr>
                                        <w:rFonts w:ascii="Times New Roman" w:hAnsi="Times New Roman"/>
                                        <w:sz w:val="20"/>
                                        <w:szCs w:val="20"/>
                                      </w:rPr>
                                      <w:t>(David Snyder, 2017)</w:t>
                                    </w:r>
                                  </w:p>
                                  <w:p w14:paraId="1CA858F8" w14:textId="77777777" w:rsidR="00967A5B" w:rsidRPr="00E03482" w:rsidRDefault="00967A5B" w:rsidP="00967A5B">
                                    <w:pPr>
                                      <w:rPr>
                                        <w:rFonts w:ascii="Times New Roman" w:hAnsi="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4EC4C8E" id="Text Box 67" o:spid="_x0000_s1096" type="#_x0000_t202" style="position:absolute;left:0;text-align:left;margin-left:-83.15pt;margin-top:39.55pt;width:261.75pt;height:20.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" fillcolor="window" strokeweight=".5pt">
                        <v:path arrowok="t"/>
                        <v:textbox>
                          <w:txbxContent>
                            <w:p w14:paraId="6F9AB1EA" w14:textId="77777777" w:rsidR="00967A5B" w:rsidRPr="00F51E9C" w:rsidRDefault="00967A5B" w:rsidP="00967A5B">
                              <w:pPr>
                                <w:spacing w:line="360" w:lineRule="auto"/>
                                <w:jc w:val="both"/>
                                <w:rPr>
                                  <w:rFonts w:ascii="Times New Roman" w:hAnsi="Times New Roman"/>
                                  <w:sz w:val="20"/>
                                  <w:szCs w:val="20"/>
                                </w:rPr>
                              </w:pPr>
                              <w:r>
                                <w:rPr>
                                  <w:rFonts w:ascii="Times New Roman" w:hAnsi="Times New Roman"/>
                                  <w:sz w:val="20"/>
                                  <w:szCs w:val="20"/>
                                </w:rPr>
                                <w:t xml:space="preserve">Table 2. Possible Application Lists </w:t>
                              </w:r>
                              <w:r w:rsidRPr="00F51E9C">
                                <w:rPr>
                                  <w:rFonts w:ascii="Times New Roman" w:hAnsi="Times New Roman"/>
                                  <w:sz w:val="20"/>
                                  <w:szCs w:val="20"/>
                                </w:rPr>
                                <w:t>(David Snyder, 2017)</w:t>
                              </w:r>
                            </w:p>
                            <w:p w14:paraId="1CA858F8" w14:textId="77777777" w:rsidR="00967A5B" w:rsidRPr="00E03482" w:rsidRDefault="00967A5B" w:rsidP="00967A5B">
                              <w:pPr>
                                <w:rPr>
                                  <w:rFonts w:ascii="Times New Roman" w:hAnsi="Times New Roman"/>
                                  <w:sz w:val="20"/>
                                  <w:szCs w:val="20"/>
                                </w:rPr>
                              </w:pPr>
                            </w:p>
                          </w:txbxContent>
                        </v:textbox>
                      </v:shape>
                    </w:pict>
                  </mc:Fallback>
                </mc:AlternateContent>
              </w:r>
              <w:r w:rsidRPr="00DE0822">
                <w:rPr>
                  <w:rFonts w:ascii="Times New Roman" w:hAnsi="Times New Roman"/>
                  <w:bCs/>
                  <w:sz w:val="20"/>
                  <w:szCs w:val="20"/>
                </w:rPr>
                <w:t>Patents, trademarks, copyrights, reservations, domain names</w:t>
              </w:r>
            </w:moveTo>
          </w:p>
        </w:tc>
      </w:tr>
      <w:moveToRangeEnd w:id="708"/>
    </w:tbl>
    <w:p w14:paraId="7BB92AE7" w14:textId="0D81C648" w:rsidR="00E03482" w:rsidRPr="00EF58CB" w:rsidRDefault="00E03482">
      <w:pPr>
        <w:spacing w:line="360" w:lineRule="auto"/>
        <w:ind w:left="720"/>
        <w:jc w:val="both"/>
        <w:rPr>
          <w:rFonts w:ascii="Times New Roman" w:hAnsi="Times New Roman"/>
          <w:sz w:val="20"/>
          <w:szCs w:val="20"/>
        </w:rPr>
        <w:pPrChange w:id="763" w:author="Eniola" w:date="2018-08-08T18:20:00Z">
          <w:pPr>
            <w:spacing w:line="360" w:lineRule="auto"/>
            <w:jc w:val="both"/>
          </w:pPr>
        </w:pPrChange>
      </w:pPr>
    </w:p>
    <w:p w14:paraId="09AFDCE7" w14:textId="77777777" w:rsidR="0021045F" w:rsidRPr="00DE0822" w:rsidRDefault="0021045F">
      <w:pPr>
        <w:spacing w:line="360" w:lineRule="auto"/>
        <w:ind w:left="720"/>
        <w:jc w:val="both"/>
        <w:rPr>
          <w:rFonts w:ascii="Times New Roman" w:hAnsi="Times New Roman"/>
          <w:sz w:val="20"/>
          <w:szCs w:val="20"/>
        </w:rPr>
        <w:pPrChange w:id="764" w:author="Eniola" w:date="2018-08-08T18:20:00Z">
          <w:pPr>
            <w:spacing w:line="360" w:lineRule="auto"/>
            <w:jc w:val="both"/>
          </w:pPr>
        </w:pPrChange>
      </w:pPr>
    </w:p>
    <w:p w14:paraId="3ABA3C7F" w14:textId="77777777" w:rsidR="0021045F" w:rsidRPr="00A85BD5" w:rsidRDefault="0021045F">
      <w:pPr>
        <w:spacing w:line="360" w:lineRule="auto"/>
        <w:ind w:left="720"/>
        <w:jc w:val="both"/>
        <w:rPr>
          <w:rFonts w:ascii="Times New Roman" w:hAnsi="Times New Roman"/>
          <w:sz w:val="20"/>
          <w:szCs w:val="20"/>
        </w:rPr>
        <w:pPrChange w:id="765" w:author="Eniola" w:date="2018-08-08T18:20:00Z">
          <w:pPr>
            <w:spacing w:line="360" w:lineRule="auto"/>
            <w:jc w:val="both"/>
          </w:pPr>
        </w:pPrChange>
      </w:pPr>
    </w:p>
    <w:p w14:paraId="15AF9EEB" w14:textId="77777777" w:rsidR="0021045F" w:rsidRPr="00A85BD5" w:rsidRDefault="0021045F">
      <w:pPr>
        <w:spacing w:line="360" w:lineRule="auto"/>
        <w:ind w:left="720"/>
        <w:jc w:val="both"/>
        <w:rPr>
          <w:rFonts w:ascii="Times New Roman" w:hAnsi="Times New Roman"/>
          <w:sz w:val="20"/>
          <w:szCs w:val="20"/>
        </w:rPr>
        <w:pPrChange w:id="766" w:author="Eniola" w:date="2018-08-08T18:20:00Z">
          <w:pPr>
            <w:spacing w:line="360" w:lineRule="auto"/>
            <w:jc w:val="both"/>
          </w:pPr>
        </w:pPrChange>
      </w:pPr>
    </w:p>
    <w:p w14:paraId="0D705B7D" w14:textId="3EE37946" w:rsidR="0021045F" w:rsidRPr="00EF58CB" w:rsidRDefault="0021045F">
      <w:pPr>
        <w:spacing w:line="360" w:lineRule="auto"/>
        <w:ind w:left="720"/>
        <w:jc w:val="both"/>
        <w:rPr>
          <w:rFonts w:ascii="Times New Roman" w:hAnsi="Times New Roman"/>
          <w:sz w:val="20"/>
          <w:szCs w:val="20"/>
        </w:rPr>
        <w:pPrChange w:id="767" w:author="Eniola" w:date="2018-08-08T18:20:00Z">
          <w:pPr>
            <w:spacing w:line="360" w:lineRule="auto"/>
            <w:jc w:val="both"/>
          </w:pPr>
        </w:pPrChange>
      </w:pPr>
    </w:p>
    <w:p w14:paraId="2A729424" w14:textId="77777777" w:rsidR="0021045F" w:rsidRPr="00DE0822" w:rsidRDefault="0021045F">
      <w:pPr>
        <w:spacing w:line="360" w:lineRule="auto"/>
        <w:ind w:left="720"/>
        <w:jc w:val="both"/>
        <w:rPr>
          <w:rFonts w:ascii="Times New Roman" w:hAnsi="Times New Roman"/>
          <w:sz w:val="20"/>
          <w:szCs w:val="20"/>
        </w:rPr>
        <w:pPrChange w:id="768" w:author="Eniola" w:date="2018-08-08T18:20:00Z">
          <w:pPr>
            <w:spacing w:line="360" w:lineRule="auto"/>
            <w:jc w:val="both"/>
          </w:pPr>
        </w:pPrChange>
      </w:pPr>
    </w:p>
    <w:p w14:paraId="08A9F8BB" w14:textId="77777777" w:rsidR="0021045F" w:rsidRPr="00A85BD5" w:rsidRDefault="0021045F">
      <w:pPr>
        <w:spacing w:line="360" w:lineRule="auto"/>
        <w:ind w:left="720"/>
        <w:jc w:val="both"/>
        <w:rPr>
          <w:rFonts w:ascii="Times New Roman" w:hAnsi="Times New Roman"/>
          <w:sz w:val="20"/>
          <w:szCs w:val="20"/>
        </w:rPr>
        <w:pPrChange w:id="769" w:author="Eniola" w:date="2018-08-08T18:20:00Z">
          <w:pPr>
            <w:spacing w:line="360" w:lineRule="auto"/>
            <w:jc w:val="both"/>
          </w:pPr>
        </w:pPrChange>
      </w:pPr>
    </w:p>
    <w:p w14:paraId="7BB7D4A1" w14:textId="77777777" w:rsidR="0021045F" w:rsidRPr="00A85BD5" w:rsidRDefault="0021045F">
      <w:pPr>
        <w:spacing w:line="360" w:lineRule="auto"/>
        <w:ind w:left="720"/>
        <w:jc w:val="both"/>
        <w:rPr>
          <w:rFonts w:ascii="Times New Roman" w:hAnsi="Times New Roman"/>
          <w:sz w:val="20"/>
          <w:szCs w:val="20"/>
        </w:rPr>
        <w:pPrChange w:id="770" w:author="Eniola" w:date="2018-08-08T18:20:00Z">
          <w:pPr>
            <w:spacing w:line="360" w:lineRule="auto"/>
            <w:jc w:val="both"/>
          </w:pPr>
        </w:pPrChange>
      </w:pPr>
    </w:p>
    <w:p w14:paraId="56651541" w14:textId="77777777" w:rsidR="00157289" w:rsidRPr="00A85BD5" w:rsidRDefault="00157289">
      <w:pPr>
        <w:spacing w:line="360" w:lineRule="auto"/>
        <w:ind w:left="720"/>
        <w:jc w:val="both"/>
        <w:rPr>
          <w:rFonts w:ascii="Times New Roman" w:hAnsi="Times New Roman"/>
          <w:sz w:val="20"/>
          <w:szCs w:val="20"/>
        </w:rPr>
        <w:pPrChange w:id="771" w:author="Eniola" w:date="2018-08-08T18:20:00Z">
          <w:pPr>
            <w:spacing w:line="360" w:lineRule="auto"/>
            <w:jc w:val="both"/>
          </w:pPr>
        </w:pPrChange>
      </w:pPr>
    </w:p>
    <w:p w14:paraId="7EED46AF" w14:textId="77777777" w:rsidR="00157289" w:rsidRPr="00A85BD5" w:rsidRDefault="00157289">
      <w:pPr>
        <w:spacing w:line="360" w:lineRule="auto"/>
        <w:ind w:left="720"/>
        <w:jc w:val="both"/>
        <w:rPr>
          <w:rFonts w:ascii="Times New Roman" w:hAnsi="Times New Roman"/>
          <w:sz w:val="20"/>
          <w:szCs w:val="20"/>
        </w:rPr>
        <w:pPrChange w:id="772" w:author="Eniola" w:date="2018-08-08T18:20:00Z">
          <w:pPr>
            <w:spacing w:line="360" w:lineRule="auto"/>
            <w:jc w:val="both"/>
          </w:pPr>
        </w:pPrChange>
      </w:pPr>
    </w:p>
    <w:p w14:paraId="6FBDB33D" w14:textId="77777777" w:rsidR="00157289" w:rsidRPr="00A85BD5" w:rsidRDefault="00157289">
      <w:pPr>
        <w:spacing w:line="360" w:lineRule="auto"/>
        <w:ind w:left="720"/>
        <w:jc w:val="both"/>
        <w:rPr>
          <w:rFonts w:ascii="Times New Roman" w:hAnsi="Times New Roman"/>
          <w:sz w:val="20"/>
          <w:szCs w:val="20"/>
        </w:rPr>
        <w:pPrChange w:id="773" w:author="Eniola" w:date="2018-08-08T18:20:00Z">
          <w:pPr>
            <w:spacing w:line="360" w:lineRule="auto"/>
            <w:jc w:val="both"/>
          </w:pPr>
        </w:pPrChange>
      </w:pPr>
    </w:p>
    <w:p w14:paraId="5B921B2D" w14:textId="77777777" w:rsidR="00157289" w:rsidRPr="00A85BD5" w:rsidRDefault="00157289">
      <w:pPr>
        <w:spacing w:line="360" w:lineRule="auto"/>
        <w:ind w:left="720"/>
        <w:jc w:val="both"/>
        <w:rPr>
          <w:rFonts w:ascii="Times New Roman" w:hAnsi="Times New Roman"/>
          <w:sz w:val="20"/>
          <w:szCs w:val="20"/>
        </w:rPr>
        <w:pPrChange w:id="774" w:author="Eniola" w:date="2018-08-08T18:20:00Z">
          <w:pPr>
            <w:spacing w:line="360" w:lineRule="auto"/>
            <w:jc w:val="both"/>
          </w:pPr>
        </w:pPrChange>
      </w:pPr>
    </w:p>
    <w:p w14:paraId="0F297C78" w14:textId="77777777" w:rsidR="00C409E3" w:rsidRPr="00A85BD5" w:rsidRDefault="00C409E3">
      <w:pPr>
        <w:spacing w:line="360" w:lineRule="auto"/>
        <w:ind w:left="720"/>
        <w:jc w:val="both"/>
        <w:rPr>
          <w:rFonts w:ascii="Times New Roman" w:hAnsi="Times New Roman"/>
          <w:sz w:val="20"/>
          <w:szCs w:val="20"/>
        </w:rPr>
        <w:pPrChange w:id="775" w:author="Eniola" w:date="2018-08-08T18:20:00Z">
          <w:pPr>
            <w:spacing w:line="360" w:lineRule="auto"/>
            <w:jc w:val="both"/>
          </w:pPr>
        </w:pPrChange>
      </w:pPr>
    </w:p>
    <w:p w14:paraId="4598C961" w14:textId="3DC80F21" w:rsidR="00C409E3" w:rsidRPr="00A85BD5" w:rsidRDefault="00C409E3">
      <w:pPr>
        <w:spacing w:line="360" w:lineRule="auto"/>
        <w:ind w:left="720"/>
        <w:jc w:val="both"/>
        <w:rPr>
          <w:rFonts w:ascii="Times New Roman" w:hAnsi="Times New Roman"/>
          <w:sz w:val="20"/>
          <w:szCs w:val="20"/>
        </w:rPr>
        <w:pPrChange w:id="776" w:author="Eniola" w:date="2018-08-08T18:20:00Z">
          <w:pPr>
            <w:spacing w:line="360" w:lineRule="auto"/>
            <w:jc w:val="both"/>
          </w:pPr>
        </w:pPrChange>
      </w:pPr>
    </w:p>
    <w:p w14:paraId="11727A83" w14:textId="5BFF0CED" w:rsidR="00C409E3" w:rsidRPr="00A85BD5" w:rsidRDefault="00C409E3">
      <w:pPr>
        <w:spacing w:line="360" w:lineRule="auto"/>
        <w:ind w:left="720"/>
        <w:jc w:val="both"/>
        <w:rPr>
          <w:rFonts w:ascii="Times New Roman" w:hAnsi="Times New Roman"/>
          <w:sz w:val="20"/>
          <w:szCs w:val="20"/>
        </w:rPr>
        <w:pPrChange w:id="777" w:author="Eniola" w:date="2018-08-08T18:20:00Z">
          <w:pPr>
            <w:spacing w:line="360" w:lineRule="auto"/>
            <w:jc w:val="both"/>
          </w:pPr>
        </w:pPrChange>
      </w:pPr>
    </w:p>
    <w:p w14:paraId="6FD2B91F" w14:textId="13FE21F8" w:rsidR="00C63F90" w:rsidDel="00CD79EF" w:rsidRDefault="00903D2A">
      <w:pPr>
        <w:spacing w:line="360" w:lineRule="auto"/>
        <w:jc w:val="both"/>
        <w:rPr>
          <w:del w:id="778" w:author="Eniola" w:date="2018-08-15T13:26:00Z"/>
          <w:rFonts w:ascii="Times New Roman" w:hAnsi="Times New Roman"/>
          <w:sz w:val="20"/>
          <w:szCs w:val="20"/>
        </w:rPr>
      </w:pPr>
      <w:r w:rsidRPr="00A85BD5">
        <w:rPr>
          <w:rFonts w:ascii="Times New Roman" w:hAnsi="Times New Roman"/>
          <w:noProof/>
          <w:sz w:val="20"/>
          <w:szCs w:val="20"/>
          <w:rPrChange w:id="779" w:author="Eniola" w:date="2018-08-08T18:20:00Z">
            <w:rPr>
              <w:noProof/>
            </w:rPr>
          </w:rPrChange>
        </w:rPr>
        <mc:AlternateContent>
          <mc:Choice Requires="wpg">
            <w:drawing>
              <wp:anchor distT="0" distB="0" distL="114300" distR="114300" simplePos="0" relativeHeight="251641344" behindDoc="0" locked="0" layoutInCell="1" allowOverlap="1" wp14:anchorId="12FF415F" wp14:editId="5DC81D51">
                <wp:simplePos x="0" y="0"/>
                <wp:positionH relativeFrom="margin">
                  <wp:posOffset>600075</wp:posOffset>
                </wp:positionH>
                <wp:positionV relativeFrom="paragraph">
                  <wp:posOffset>191135</wp:posOffset>
                </wp:positionV>
                <wp:extent cx="5381625" cy="2800349"/>
                <wp:effectExtent l="0" t="0" r="28575" b="1968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81625" cy="2800349"/>
                          <a:chOff x="0" y="0"/>
                          <a:chExt cx="6117590" cy="3783253"/>
                        </a:xfrm>
                      </wpg:grpSpPr>
                      <wps:wsp>
                        <wps:cNvPr id="7" name="Rectangle 7"/>
                        <wps:cNvSpPr/>
                        <wps:spPr>
                          <a:xfrm>
                            <a:off x="19050" y="0"/>
                            <a:ext cx="6098540" cy="3435813"/>
                          </a:xfrm>
                          <a:prstGeom prst="rect">
                            <a:avLst/>
                          </a:prstGeom>
                          <a:blipFill dpi="0" rotWithShape="1">
                            <a:blip r:embed="rId45" cstate="print">
                              <a:extLst>
                                <a:ext uri="{28A0092B-C50C-407E-A947-70E740481C1C}">
                                  <a14:useLocalDpi xmlns:a14="http://schemas.microsoft.com/office/drawing/2010/main" val="0"/>
                                </a:ext>
                              </a:extLst>
                            </a:blip>
                            <a:srcRect/>
                            <a:stretch>
                              <a:fillRect/>
                            </a:stretch>
                          </a:blip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Text Box 1"/>
                        <wps:cNvSpPr txBox="1"/>
                        <wps:spPr>
                          <a:xfrm>
                            <a:off x="0" y="3465584"/>
                            <a:ext cx="3595645" cy="317669"/>
                          </a:xfrm>
                          <a:prstGeom prst="rect">
                            <a:avLst/>
                          </a:prstGeom>
                          <a:solidFill>
                            <a:sysClr val="window" lastClr="FFFFFF"/>
                          </a:solidFill>
                          <a:ln w="6350">
                            <a:solidFill>
                              <a:prstClr val="black"/>
                            </a:solidFill>
                          </a:ln>
                        </wps:spPr>
                        <wps:txbx>
                          <w:txbxContent>
                            <w:p w14:paraId="78510B56" w14:textId="77777777" w:rsidR="00F55E1F" w:rsidRDefault="00695B38">
                              <w:r>
                                <w:t>Fig</w:t>
                              </w:r>
                              <w:r w:rsidR="0063420B">
                                <w:t>ure 6</w:t>
                              </w:r>
                              <w:r w:rsidR="00F55E1F">
                                <w:t xml:space="preserve">. Application </w:t>
                              </w:r>
                              <w:r>
                                <w:t>(</w:t>
                              </w:r>
                              <w:r w:rsidR="00F55E1F" w:rsidRPr="00F55E1F">
                                <w:t>Nitin Gaur, 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FF415F" id="Group 6" o:spid="_x0000_s1097" style="position:absolute;left:0;text-align:left;margin-left:47.25pt;margin-top:15.05pt;width:423.75pt;height:220.5pt;z-index:251641344;mso-position-horizontal-relative:margin;mso-width-relative:margin;mso-height-relative:margin" coordsize="61175,37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">
                <v:rect id="Rectangle 7" o:spid="_x0000_s1098" style="position:absolute;left:190;width:60985;height:34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" strokecolor="#41719c" strokeweight="1pt">
                  <v:fill r:id="rId46" o:title="" recolor="t" rotate="t" type="frame"/>
                </v:rect>
                <v:shape id="Text Box 1" o:spid="_x0000_s1099" type="#_x0000_t202" style="position:absolute;top:34655;width:35956;height:3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" fillcolor="window" strokeweight=".5pt">
                  <v:textbox>
                    <w:txbxContent>
                      <w:p w14:paraId="78510B56" w14:textId="77777777" w:rsidR="00F55E1F" w:rsidRDefault="00695B38">
                        <w:r>
                          <w:t>Fig</w:t>
                        </w:r>
                        <w:r w:rsidR="0063420B">
                          <w:t>ure 6</w:t>
                        </w:r>
                        <w:r w:rsidR="00F55E1F">
                          <w:t xml:space="preserve">. Application </w:t>
                        </w:r>
                        <w:r>
                          <w:t>(</w:t>
                        </w:r>
                        <w:r w:rsidR="00F55E1F" w:rsidRPr="00F55E1F">
                          <w:t>Nitin Gaur, 2015)</w:t>
                        </w:r>
                      </w:p>
                    </w:txbxContent>
                  </v:textbox>
                </v:shape>
                <w10:wrap anchorx="margin"/>
              </v:group>
            </w:pict>
          </mc:Fallback>
        </mc:AlternateContent>
      </w:r>
    </w:p>
    <w:p w14:paraId="1769DB52" w14:textId="170A211E" w:rsidR="00CD79EF" w:rsidRDefault="00CD79EF">
      <w:pPr>
        <w:spacing w:line="360" w:lineRule="auto"/>
        <w:ind w:left="720"/>
        <w:jc w:val="both"/>
        <w:rPr>
          <w:ins w:id="780" w:author="Eniola" w:date="2018-08-15T13:27:00Z"/>
          <w:rFonts w:ascii="Times New Roman" w:hAnsi="Times New Roman"/>
          <w:sz w:val="20"/>
          <w:szCs w:val="20"/>
        </w:rPr>
        <w:pPrChange w:id="781" w:author="Eniola" w:date="2018-08-08T18:20:00Z">
          <w:pPr>
            <w:spacing w:line="360" w:lineRule="auto"/>
            <w:jc w:val="both"/>
          </w:pPr>
        </w:pPrChange>
      </w:pPr>
    </w:p>
    <w:p w14:paraId="7AA53298" w14:textId="77777777" w:rsidR="00CD79EF" w:rsidRPr="00A85BD5" w:rsidRDefault="00CD79EF">
      <w:pPr>
        <w:spacing w:line="360" w:lineRule="auto"/>
        <w:ind w:left="720"/>
        <w:jc w:val="both"/>
        <w:rPr>
          <w:ins w:id="782" w:author="Eniola" w:date="2018-08-15T13:27:00Z"/>
          <w:rFonts w:ascii="Times New Roman" w:hAnsi="Times New Roman"/>
          <w:sz w:val="20"/>
          <w:szCs w:val="20"/>
        </w:rPr>
        <w:pPrChange w:id="783" w:author="Eniola" w:date="2018-08-08T18:20:00Z">
          <w:pPr>
            <w:spacing w:line="360" w:lineRule="auto"/>
            <w:jc w:val="both"/>
          </w:pPr>
        </w:pPrChange>
      </w:pPr>
    </w:p>
    <w:p w14:paraId="0214C9AF" w14:textId="45E4C1C3" w:rsidR="0021045F" w:rsidRDefault="0021045F">
      <w:pPr>
        <w:spacing w:line="360" w:lineRule="auto"/>
        <w:jc w:val="both"/>
        <w:rPr>
          <w:ins w:id="784" w:author="Eniola" w:date="2018-08-10T11:24:00Z"/>
          <w:rFonts w:ascii="Times New Roman" w:hAnsi="Times New Roman"/>
          <w:sz w:val="20"/>
          <w:szCs w:val="20"/>
        </w:rPr>
      </w:pPr>
    </w:p>
    <w:p w14:paraId="45E9F693" w14:textId="38167B9F" w:rsidR="00903D2A" w:rsidRDefault="00903D2A">
      <w:pPr>
        <w:spacing w:line="360" w:lineRule="auto"/>
        <w:ind w:left="720"/>
        <w:jc w:val="both"/>
        <w:rPr>
          <w:ins w:id="785" w:author="Eniola" w:date="2018-08-10T11:24:00Z"/>
          <w:rFonts w:ascii="Times New Roman" w:hAnsi="Times New Roman"/>
          <w:sz w:val="20"/>
          <w:szCs w:val="20"/>
        </w:rPr>
        <w:pPrChange w:id="786" w:author="Eniola" w:date="2018-08-08T18:20:00Z">
          <w:pPr>
            <w:spacing w:line="360" w:lineRule="auto"/>
            <w:jc w:val="both"/>
          </w:pPr>
        </w:pPrChange>
      </w:pPr>
    </w:p>
    <w:p w14:paraId="145FB30F" w14:textId="41DE6DA7" w:rsidR="00903D2A" w:rsidRDefault="00903D2A">
      <w:pPr>
        <w:spacing w:line="360" w:lineRule="auto"/>
        <w:ind w:left="720"/>
        <w:jc w:val="both"/>
        <w:rPr>
          <w:ins w:id="787" w:author="Eniola" w:date="2018-08-10T11:24:00Z"/>
          <w:rFonts w:ascii="Times New Roman" w:hAnsi="Times New Roman"/>
          <w:sz w:val="20"/>
          <w:szCs w:val="20"/>
        </w:rPr>
        <w:pPrChange w:id="788" w:author="Eniola" w:date="2018-08-08T18:20:00Z">
          <w:pPr>
            <w:spacing w:line="360" w:lineRule="auto"/>
            <w:jc w:val="both"/>
          </w:pPr>
        </w:pPrChange>
      </w:pPr>
    </w:p>
    <w:p w14:paraId="7D470D49" w14:textId="16CAC7A1" w:rsidR="00903D2A" w:rsidRDefault="00903D2A">
      <w:pPr>
        <w:spacing w:line="360" w:lineRule="auto"/>
        <w:ind w:left="720"/>
        <w:jc w:val="both"/>
        <w:rPr>
          <w:ins w:id="789" w:author="Eniola" w:date="2018-08-10T11:24:00Z"/>
          <w:rFonts w:ascii="Times New Roman" w:hAnsi="Times New Roman"/>
          <w:sz w:val="20"/>
          <w:szCs w:val="20"/>
        </w:rPr>
        <w:pPrChange w:id="790" w:author="Eniola" w:date="2018-08-08T18:20:00Z">
          <w:pPr>
            <w:spacing w:line="360" w:lineRule="auto"/>
            <w:jc w:val="both"/>
          </w:pPr>
        </w:pPrChange>
      </w:pPr>
    </w:p>
    <w:p w14:paraId="7C59288D" w14:textId="3379AE1E" w:rsidR="00903D2A" w:rsidRDefault="00903D2A">
      <w:pPr>
        <w:spacing w:line="360" w:lineRule="auto"/>
        <w:ind w:left="720"/>
        <w:jc w:val="both"/>
        <w:rPr>
          <w:ins w:id="791" w:author="Eniola" w:date="2018-08-10T11:24:00Z"/>
          <w:rFonts w:ascii="Times New Roman" w:hAnsi="Times New Roman"/>
          <w:sz w:val="20"/>
          <w:szCs w:val="20"/>
        </w:rPr>
        <w:pPrChange w:id="792" w:author="Eniola" w:date="2018-08-08T18:20:00Z">
          <w:pPr>
            <w:spacing w:line="360" w:lineRule="auto"/>
            <w:jc w:val="both"/>
          </w:pPr>
        </w:pPrChange>
      </w:pPr>
    </w:p>
    <w:p w14:paraId="36F00FBB" w14:textId="5E1387A0" w:rsidR="00903D2A" w:rsidRDefault="00903D2A">
      <w:pPr>
        <w:spacing w:line="360" w:lineRule="auto"/>
        <w:ind w:left="720"/>
        <w:jc w:val="both"/>
        <w:rPr>
          <w:ins w:id="793" w:author="Eniola" w:date="2018-08-10T11:24:00Z"/>
          <w:rFonts w:ascii="Times New Roman" w:hAnsi="Times New Roman"/>
          <w:sz w:val="20"/>
          <w:szCs w:val="20"/>
        </w:rPr>
        <w:pPrChange w:id="794" w:author="Eniola" w:date="2018-08-08T18:20:00Z">
          <w:pPr>
            <w:spacing w:line="360" w:lineRule="auto"/>
            <w:jc w:val="both"/>
          </w:pPr>
        </w:pPrChange>
      </w:pPr>
    </w:p>
    <w:p w14:paraId="4B34D321" w14:textId="77777777" w:rsidR="00903D2A" w:rsidRPr="00A85BD5" w:rsidRDefault="00903D2A">
      <w:pPr>
        <w:spacing w:line="360" w:lineRule="auto"/>
        <w:ind w:left="720"/>
        <w:jc w:val="both"/>
        <w:rPr>
          <w:rFonts w:ascii="Times New Roman" w:hAnsi="Times New Roman"/>
          <w:sz w:val="20"/>
          <w:szCs w:val="20"/>
        </w:rPr>
        <w:pPrChange w:id="795" w:author="Eniola" w:date="2018-08-08T18:20:00Z">
          <w:pPr>
            <w:spacing w:line="360" w:lineRule="auto"/>
            <w:jc w:val="both"/>
          </w:pPr>
        </w:pPrChange>
      </w:pPr>
    </w:p>
    <w:p w14:paraId="7289F5F2" w14:textId="545C3219" w:rsidR="00B11D1F" w:rsidRPr="00A85BD5" w:rsidRDefault="00B11D1F">
      <w:pPr>
        <w:spacing w:line="360" w:lineRule="auto"/>
        <w:ind w:left="720"/>
        <w:jc w:val="both"/>
        <w:rPr>
          <w:rFonts w:ascii="Times New Roman" w:hAnsi="Times New Roman"/>
          <w:sz w:val="20"/>
          <w:szCs w:val="20"/>
        </w:rPr>
        <w:pPrChange w:id="796" w:author="Eniola" w:date="2018-08-08T18:20:00Z">
          <w:pPr>
            <w:spacing w:line="360" w:lineRule="auto"/>
            <w:jc w:val="both"/>
          </w:pPr>
        </w:pPrChange>
      </w:pPr>
    </w:p>
    <w:p w14:paraId="59B070F6" w14:textId="77777777" w:rsidR="004D572F" w:rsidRDefault="004D572F">
      <w:pPr>
        <w:spacing w:line="360" w:lineRule="auto"/>
        <w:ind w:left="720"/>
        <w:jc w:val="both"/>
        <w:rPr>
          <w:ins w:id="797" w:author="Eniola" w:date="2018-08-15T14:59:00Z"/>
          <w:rFonts w:ascii="Times New Roman" w:hAnsi="Times New Roman"/>
          <w:b/>
          <w:sz w:val="20"/>
          <w:szCs w:val="20"/>
        </w:rPr>
        <w:pPrChange w:id="798" w:author="Eniola" w:date="2018-08-08T18:20:00Z">
          <w:pPr>
            <w:spacing w:line="360" w:lineRule="auto"/>
            <w:jc w:val="both"/>
          </w:pPr>
        </w:pPrChange>
      </w:pPr>
    </w:p>
    <w:p w14:paraId="31AD27AC" w14:textId="610D6389" w:rsidR="004B102A" w:rsidRPr="00A85BD5" w:rsidRDefault="004B102A">
      <w:pPr>
        <w:spacing w:line="360" w:lineRule="auto"/>
        <w:ind w:left="720"/>
        <w:jc w:val="both"/>
        <w:rPr>
          <w:rFonts w:ascii="Times New Roman" w:hAnsi="Times New Roman"/>
          <w:b/>
          <w:sz w:val="20"/>
          <w:szCs w:val="20"/>
        </w:rPr>
        <w:pPrChange w:id="799" w:author="Eniola" w:date="2018-08-08T18:20:00Z">
          <w:pPr>
            <w:spacing w:line="360" w:lineRule="auto"/>
            <w:jc w:val="both"/>
          </w:pPr>
        </w:pPrChange>
      </w:pPr>
      <w:r w:rsidRPr="00A85BD5">
        <w:rPr>
          <w:rFonts w:ascii="Times New Roman" w:hAnsi="Times New Roman"/>
          <w:b/>
          <w:sz w:val="20"/>
          <w:szCs w:val="20"/>
        </w:rPr>
        <w:t>CONCLUSION</w:t>
      </w:r>
    </w:p>
    <w:p w14:paraId="5AD7CB79" w14:textId="343C12A9" w:rsidR="000E6C53" w:rsidRPr="00A85BD5" w:rsidRDefault="00A43D8D">
      <w:pPr>
        <w:spacing w:line="360" w:lineRule="auto"/>
        <w:ind w:left="720"/>
        <w:jc w:val="both"/>
        <w:rPr>
          <w:rFonts w:ascii="Times New Roman" w:hAnsi="Times New Roman"/>
          <w:sz w:val="20"/>
          <w:szCs w:val="20"/>
        </w:rPr>
        <w:pPrChange w:id="800" w:author="Eniola" w:date="2018-08-10T11:26:00Z">
          <w:pPr>
            <w:spacing w:line="360" w:lineRule="auto"/>
            <w:jc w:val="both"/>
          </w:pPr>
        </w:pPrChange>
      </w:pPr>
      <w:ins w:id="801" w:author="Eniola" w:date="2018-08-10T11:26:00Z">
        <w:r>
          <w:rPr>
            <w:rFonts w:ascii="Times New Roman" w:hAnsi="Times New Roman"/>
            <w:sz w:val="20"/>
            <w:szCs w:val="20"/>
          </w:rPr>
          <w:t xml:space="preserve">Our results uncover the engineering ideas behind the blockchain and the ethereum technologies. </w:t>
        </w:r>
      </w:ins>
      <w:r w:rsidR="00E40AD1" w:rsidRPr="00A85BD5">
        <w:rPr>
          <w:rFonts w:ascii="Times New Roman" w:hAnsi="Times New Roman"/>
          <w:sz w:val="20"/>
          <w:szCs w:val="20"/>
        </w:rPr>
        <w:t xml:space="preserve">Our proposition will have the Byzantine characteristics for tolerance. With the byzantine fault tolerance, it </w:t>
      </w:r>
      <w:r w:rsidR="00BC2A78" w:rsidRPr="00A85BD5">
        <w:rPr>
          <w:rFonts w:ascii="Times New Roman" w:hAnsi="Times New Roman"/>
          <w:sz w:val="20"/>
          <w:szCs w:val="20"/>
        </w:rPr>
        <w:t>is huge</w:t>
      </w:r>
      <w:r w:rsidR="00E40AD1" w:rsidRPr="00A85BD5">
        <w:rPr>
          <w:rFonts w:ascii="Times New Roman" w:hAnsi="Times New Roman"/>
          <w:sz w:val="20"/>
          <w:szCs w:val="20"/>
        </w:rPr>
        <w:t xml:space="preserve"> concept, very simple in terms of decentralize systems.</w:t>
      </w:r>
      <w:r w:rsidR="00326FA8" w:rsidRPr="00A85BD5">
        <w:rPr>
          <w:rFonts w:ascii="Times New Roman" w:hAnsi="Times New Roman"/>
          <w:sz w:val="20"/>
          <w:szCs w:val="20"/>
        </w:rPr>
        <w:t xml:space="preserve"> Also by employing the Proof-of-Work (PoW)</w:t>
      </w:r>
      <w:r w:rsidR="00720F8E" w:rsidRPr="00A85BD5">
        <w:rPr>
          <w:rFonts w:ascii="Times New Roman" w:hAnsi="Times New Roman"/>
          <w:sz w:val="20"/>
          <w:szCs w:val="20"/>
        </w:rPr>
        <w:t>, every single mode</w:t>
      </w:r>
      <w:r w:rsidR="00D0752D" w:rsidRPr="00A85BD5">
        <w:rPr>
          <w:rFonts w:ascii="Times New Roman" w:hAnsi="Times New Roman"/>
          <w:sz w:val="20"/>
          <w:szCs w:val="20"/>
        </w:rPr>
        <w:t xml:space="preserve"> before the blocks is adde</w:t>
      </w:r>
      <w:r w:rsidR="004809BA" w:rsidRPr="00A85BD5">
        <w:rPr>
          <w:rFonts w:ascii="Times New Roman" w:hAnsi="Times New Roman"/>
          <w:sz w:val="20"/>
          <w:szCs w:val="20"/>
        </w:rPr>
        <w:t xml:space="preserve">d will conduct series of </w:t>
      </w:r>
      <w:r w:rsidR="00AD07FA" w:rsidRPr="00A85BD5">
        <w:rPr>
          <w:rFonts w:ascii="Times New Roman" w:hAnsi="Times New Roman"/>
          <w:sz w:val="20"/>
          <w:szCs w:val="20"/>
        </w:rPr>
        <w:t>checks and</w:t>
      </w:r>
      <w:r w:rsidR="004809BA" w:rsidRPr="00A85BD5">
        <w:rPr>
          <w:rFonts w:ascii="Times New Roman" w:hAnsi="Times New Roman"/>
          <w:sz w:val="20"/>
          <w:szCs w:val="20"/>
        </w:rPr>
        <w:t xml:space="preserve"> this series of checks is very rigorous.</w:t>
      </w:r>
      <w:r w:rsidR="00743CEF" w:rsidRPr="00A85BD5">
        <w:rPr>
          <w:rFonts w:ascii="Times New Roman" w:hAnsi="Times New Roman"/>
          <w:sz w:val="20"/>
          <w:szCs w:val="20"/>
        </w:rPr>
        <w:t xml:space="preserve"> </w:t>
      </w:r>
    </w:p>
    <w:p w14:paraId="23A5C091" w14:textId="61C2FE7F" w:rsidR="00360518" w:rsidRDefault="00743CEF">
      <w:pPr>
        <w:spacing w:line="360" w:lineRule="auto"/>
        <w:ind w:left="720"/>
        <w:jc w:val="both"/>
        <w:rPr>
          <w:ins w:id="802" w:author="Eniola" w:date="2018-08-15T13:29:00Z"/>
          <w:rFonts w:ascii="Times New Roman" w:hAnsi="Times New Roman"/>
          <w:sz w:val="20"/>
          <w:szCs w:val="20"/>
        </w:rPr>
        <w:pPrChange w:id="803" w:author="Eniola" w:date="2018-08-08T18:20:00Z">
          <w:pPr>
            <w:spacing w:line="360" w:lineRule="auto"/>
            <w:jc w:val="both"/>
          </w:pPr>
        </w:pPrChange>
      </w:pPr>
      <w:r w:rsidRPr="00A85BD5">
        <w:rPr>
          <w:rFonts w:ascii="Times New Roman" w:hAnsi="Times New Roman"/>
          <w:sz w:val="20"/>
          <w:szCs w:val="20"/>
        </w:rPr>
        <w:t>T</w:t>
      </w:r>
      <w:r w:rsidR="00AD07FA" w:rsidRPr="00A85BD5">
        <w:rPr>
          <w:rFonts w:ascii="Times New Roman" w:hAnsi="Times New Roman"/>
          <w:sz w:val="20"/>
          <w:szCs w:val="20"/>
        </w:rPr>
        <w:t xml:space="preserve">he </w:t>
      </w:r>
      <w:r w:rsidRPr="00A85BD5">
        <w:rPr>
          <w:rFonts w:ascii="Times New Roman" w:hAnsi="Times New Roman"/>
          <w:sz w:val="20"/>
          <w:szCs w:val="20"/>
        </w:rPr>
        <w:t xml:space="preserve">most </w:t>
      </w:r>
      <w:r w:rsidR="000E6C53" w:rsidRPr="00A85BD5">
        <w:rPr>
          <w:rFonts w:ascii="Times New Roman" w:hAnsi="Times New Roman"/>
          <w:sz w:val="20"/>
          <w:szCs w:val="20"/>
        </w:rPr>
        <w:t xml:space="preserve">important conclusion </w:t>
      </w:r>
      <w:r w:rsidR="00297F23" w:rsidRPr="00A85BD5">
        <w:rPr>
          <w:rFonts w:ascii="Times New Roman" w:hAnsi="Times New Roman"/>
          <w:sz w:val="20"/>
          <w:szCs w:val="20"/>
        </w:rPr>
        <w:t xml:space="preserve">is that in the proposed blockchain-based electoral system, the </w:t>
      </w:r>
      <w:r w:rsidR="00AD07FA" w:rsidRPr="00A85BD5">
        <w:rPr>
          <w:rFonts w:ascii="Times New Roman" w:hAnsi="Times New Roman"/>
          <w:sz w:val="20"/>
          <w:szCs w:val="20"/>
        </w:rPr>
        <w:t>Consensus</w:t>
      </w:r>
      <w:r w:rsidR="00297F23" w:rsidRPr="00A85BD5">
        <w:rPr>
          <w:rFonts w:ascii="Times New Roman" w:hAnsi="Times New Roman"/>
          <w:sz w:val="20"/>
          <w:szCs w:val="20"/>
        </w:rPr>
        <w:t xml:space="preserve"> P</w:t>
      </w:r>
      <w:r w:rsidR="00AD07FA" w:rsidRPr="00A85BD5">
        <w:rPr>
          <w:rFonts w:ascii="Times New Roman" w:hAnsi="Times New Roman"/>
          <w:sz w:val="20"/>
          <w:szCs w:val="20"/>
        </w:rPr>
        <w:t>rotocol</w:t>
      </w:r>
      <w:r w:rsidR="00296B8C" w:rsidRPr="00A85BD5">
        <w:rPr>
          <w:rFonts w:ascii="Times New Roman" w:hAnsi="Times New Roman"/>
          <w:sz w:val="20"/>
          <w:szCs w:val="20"/>
        </w:rPr>
        <w:t xml:space="preserve"> </w:t>
      </w:r>
      <w:r w:rsidR="007E52CF" w:rsidRPr="00A85BD5">
        <w:rPr>
          <w:rFonts w:ascii="Times New Roman" w:hAnsi="Times New Roman"/>
          <w:sz w:val="20"/>
          <w:szCs w:val="20"/>
        </w:rPr>
        <w:t>look</w:t>
      </w:r>
      <w:r w:rsidR="00296B8C" w:rsidRPr="00A85BD5">
        <w:rPr>
          <w:rFonts w:ascii="Times New Roman" w:hAnsi="Times New Roman"/>
          <w:sz w:val="20"/>
          <w:szCs w:val="20"/>
        </w:rPr>
        <w:t xml:space="preserve">s </w:t>
      </w:r>
      <w:r w:rsidRPr="00A85BD5">
        <w:rPr>
          <w:rFonts w:ascii="Times New Roman" w:hAnsi="Times New Roman"/>
          <w:sz w:val="20"/>
          <w:szCs w:val="20"/>
        </w:rPr>
        <w:t xml:space="preserve">into the average </w:t>
      </w:r>
      <w:r w:rsidR="00296B8C" w:rsidRPr="00A85BD5">
        <w:rPr>
          <w:rFonts w:ascii="Times New Roman" w:hAnsi="Times New Roman"/>
          <w:sz w:val="20"/>
          <w:szCs w:val="20"/>
        </w:rPr>
        <w:t>with more than 50%</w:t>
      </w:r>
      <w:r w:rsidR="00AF1272" w:rsidRPr="00A85BD5">
        <w:rPr>
          <w:rFonts w:ascii="Times New Roman" w:hAnsi="Times New Roman"/>
          <w:sz w:val="20"/>
          <w:szCs w:val="20"/>
        </w:rPr>
        <w:t xml:space="preserve"> of the hashing power, and that chain wins. More than 50% of the blockchain comes into consensus to win.</w:t>
      </w:r>
      <w:r w:rsidRPr="00A85BD5">
        <w:rPr>
          <w:rFonts w:ascii="Times New Roman" w:hAnsi="Times New Roman"/>
          <w:sz w:val="20"/>
          <w:szCs w:val="20"/>
        </w:rPr>
        <w:t xml:space="preserve"> </w:t>
      </w:r>
      <w:r w:rsidR="002C368C" w:rsidRPr="00A85BD5">
        <w:rPr>
          <w:rFonts w:ascii="Times New Roman" w:hAnsi="Times New Roman"/>
          <w:sz w:val="20"/>
          <w:szCs w:val="20"/>
        </w:rPr>
        <w:t>And the key here is that, the part of the network that has the highest hashing power will eventually</w:t>
      </w:r>
      <w:r w:rsidR="005E616C" w:rsidRPr="00A85BD5">
        <w:rPr>
          <w:rFonts w:ascii="Times New Roman" w:hAnsi="Times New Roman"/>
          <w:sz w:val="20"/>
          <w:szCs w:val="20"/>
        </w:rPr>
        <w:t xml:space="preserve"> generate the longest chain and chain wins.</w:t>
      </w:r>
      <w:ins w:id="804" w:author="Eniola" w:date="2018-08-15T13:29:00Z">
        <w:r w:rsidR="0046405B">
          <w:rPr>
            <w:rFonts w:ascii="Times New Roman" w:hAnsi="Times New Roman"/>
            <w:sz w:val="20"/>
            <w:szCs w:val="20"/>
          </w:rPr>
          <w:t xml:space="preserve"> </w:t>
        </w:r>
      </w:ins>
    </w:p>
    <w:p w14:paraId="10AA47C0" w14:textId="042F66C9" w:rsidR="0046405B" w:rsidRDefault="0046405B">
      <w:pPr>
        <w:spacing w:line="360" w:lineRule="auto"/>
        <w:ind w:left="720"/>
        <w:jc w:val="both"/>
        <w:rPr>
          <w:ins w:id="805" w:author="Eniola" w:date="2018-08-15T13:42:00Z"/>
          <w:rFonts w:ascii="Times New Roman" w:hAnsi="Times New Roman"/>
          <w:sz w:val="20"/>
          <w:szCs w:val="20"/>
        </w:rPr>
        <w:pPrChange w:id="806" w:author="Eniola" w:date="2018-08-08T18:20:00Z">
          <w:pPr>
            <w:spacing w:line="360" w:lineRule="auto"/>
            <w:jc w:val="both"/>
          </w:pPr>
        </w:pPrChange>
      </w:pPr>
      <w:ins w:id="807" w:author="Eniola" w:date="2018-08-15T13:29:00Z">
        <w:r>
          <w:rPr>
            <w:rFonts w:ascii="Times New Roman" w:hAnsi="Times New Roman"/>
            <w:sz w:val="20"/>
            <w:szCs w:val="20"/>
          </w:rPr>
          <w:t xml:space="preserve">The public blockchain allows anyone to see or send votes as long as they are part of the </w:t>
        </w:r>
      </w:ins>
      <w:ins w:id="808" w:author="Eniola" w:date="2018-08-15T13:30:00Z">
        <w:r>
          <w:rPr>
            <w:rFonts w:ascii="Times New Roman" w:hAnsi="Times New Roman"/>
            <w:sz w:val="20"/>
            <w:szCs w:val="20"/>
          </w:rPr>
          <w:t>consensus</w:t>
        </w:r>
      </w:ins>
      <w:ins w:id="809" w:author="Eniola" w:date="2018-08-15T13:29:00Z">
        <w:r>
          <w:rPr>
            <w:rFonts w:ascii="Times New Roman" w:hAnsi="Times New Roman"/>
            <w:sz w:val="20"/>
            <w:szCs w:val="20"/>
          </w:rPr>
          <w:t xml:space="preserve"> </w:t>
        </w:r>
      </w:ins>
      <w:ins w:id="810" w:author="Eniola" w:date="2018-08-15T13:30:00Z">
        <w:r>
          <w:rPr>
            <w:rFonts w:ascii="Times New Roman" w:hAnsi="Times New Roman"/>
            <w:sz w:val="20"/>
            <w:szCs w:val="20"/>
          </w:rPr>
          <w:t>process</w:t>
        </w:r>
        <w:r w:rsidR="0012022E">
          <w:rPr>
            <w:rFonts w:ascii="Times New Roman" w:hAnsi="Times New Roman"/>
            <w:sz w:val="20"/>
            <w:szCs w:val="20"/>
          </w:rPr>
          <w:t xml:space="preserve">. Every </w:t>
        </w:r>
      </w:ins>
      <w:ins w:id="811" w:author="Eniola" w:date="2018-08-15T13:40:00Z">
        <w:r w:rsidR="004E473B">
          <w:rPr>
            <w:rFonts w:ascii="Times New Roman" w:hAnsi="Times New Roman"/>
            <w:sz w:val="20"/>
            <w:szCs w:val="20"/>
          </w:rPr>
          <w:t>voter</w:t>
        </w:r>
      </w:ins>
      <w:ins w:id="812" w:author="Eniola" w:date="2018-08-15T13:30:00Z">
        <w:r w:rsidR="0012022E">
          <w:rPr>
            <w:rFonts w:ascii="Times New Roman" w:hAnsi="Times New Roman"/>
            <w:sz w:val="20"/>
            <w:szCs w:val="20"/>
          </w:rPr>
          <w:t xml:space="preserve"> can go to the polling unit</w:t>
        </w:r>
      </w:ins>
      <w:ins w:id="813" w:author="Eniola" w:date="2018-08-15T13:33:00Z">
        <w:r w:rsidR="0012022E">
          <w:rPr>
            <w:rFonts w:ascii="Times New Roman" w:hAnsi="Times New Roman"/>
            <w:sz w:val="20"/>
            <w:szCs w:val="20"/>
          </w:rPr>
          <w:t>/</w:t>
        </w:r>
      </w:ins>
      <w:ins w:id="814" w:author="Eniola" w:date="2018-08-15T13:36:00Z">
        <w:r w:rsidR="00D82F0B">
          <w:rPr>
            <w:rFonts w:ascii="Times New Roman" w:hAnsi="Times New Roman"/>
            <w:sz w:val="20"/>
            <w:szCs w:val="20"/>
          </w:rPr>
          <w:t xml:space="preserve">the online voting portal to log in with their </w:t>
        </w:r>
      </w:ins>
      <w:ins w:id="815" w:author="Eniola" w:date="2018-08-15T13:41:00Z">
        <w:r w:rsidR="006953FC">
          <w:rPr>
            <w:rFonts w:ascii="Times New Roman" w:hAnsi="Times New Roman"/>
            <w:sz w:val="20"/>
            <w:szCs w:val="20"/>
          </w:rPr>
          <w:t>INEC voters card and digital IDs to access the e-voting results</w:t>
        </w:r>
      </w:ins>
      <w:ins w:id="816" w:author="Eniola" w:date="2018-08-15T13:36:00Z">
        <w:r w:rsidR="00D82F0B">
          <w:rPr>
            <w:rFonts w:ascii="Times New Roman" w:hAnsi="Times New Roman"/>
            <w:sz w:val="20"/>
            <w:szCs w:val="20"/>
          </w:rPr>
          <w:t>.</w:t>
        </w:r>
      </w:ins>
      <w:ins w:id="817" w:author="Eniola" w:date="2018-08-15T13:37:00Z">
        <w:r w:rsidR="007C35F2">
          <w:rPr>
            <w:rFonts w:ascii="Times New Roman" w:hAnsi="Times New Roman"/>
            <w:sz w:val="20"/>
            <w:szCs w:val="20"/>
          </w:rPr>
          <w:t xml:space="preserve"> </w:t>
        </w:r>
      </w:ins>
    </w:p>
    <w:p w14:paraId="2986DD93" w14:textId="70859EA4" w:rsidR="005A4AEC" w:rsidRPr="00A85BD5" w:rsidDel="004D572F" w:rsidRDefault="005A4AEC">
      <w:pPr>
        <w:spacing w:line="360" w:lineRule="auto"/>
        <w:ind w:left="720"/>
        <w:jc w:val="both"/>
        <w:rPr>
          <w:del w:id="818" w:author="Eniola" w:date="2018-08-15T14:58:00Z"/>
          <w:rFonts w:ascii="Times New Roman" w:hAnsi="Times New Roman"/>
          <w:sz w:val="20"/>
          <w:szCs w:val="20"/>
        </w:rPr>
        <w:pPrChange w:id="819" w:author="Eniola" w:date="2018-08-08T18:20:00Z">
          <w:pPr>
            <w:spacing w:line="360" w:lineRule="auto"/>
            <w:jc w:val="both"/>
          </w:pPr>
        </w:pPrChange>
      </w:pPr>
    </w:p>
    <w:p w14:paraId="28D94BD3" w14:textId="77777777" w:rsidR="005275AD" w:rsidRPr="00A85BD5" w:rsidRDefault="005275AD">
      <w:pPr>
        <w:spacing w:line="360" w:lineRule="auto"/>
        <w:ind w:left="720"/>
        <w:jc w:val="both"/>
        <w:rPr>
          <w:rFonts w:ascii="Times New Roman" w:hAnsi="Times New Roman"/>
          <w:sz w:val="20"/>
          <w:szCs w:val="20"/>
        </w:rPr>
        <w:pPrChange w:id="820" w:author="Eniola" w:date="2018-08-08T18:20:00Z">
          <w:pPr>
            <w:spacing w:line="360" w:lineRule="auto"/>
            <w:jc w:val="both"/>
          </w:pPr>
        </w:pPrChange>
      </w:pPr>
    </w:p>
    <w:p w14:paraId="333EACA1" w14:textId="77777777" w:rsidR="001640F3" w:rsidRPr="00A85BD5" w:rsidRDefault="001640F3">
      <w:pPr>
        <w:spacing w:line="360" w:lineRule="auto"/>
        <w:ind w:left="720"/>
        <w:jc w:val="both"/>
        <w:rPr>
          <w:rFonts w:ascii="Times New Roman" w:hAnsi="Times New Roman"/>
          <w:sz w:val="20"/>
          <w:szCs w:val="20"/>
        </w:rPr>
        <w:pPrChange w:id="821" w:author="Eniola" w:date="2018-08-08T18:20:00Z">
          <w:pPr>
            <w:spacing w:line="360" w:lineRule="auto"/>
            <w:jc w:val="both"/>
          </w:pPr>
        </w:pPrChange>
      </w:pPr>
    </w:p>
    <w:p w14:paraId="06716134" w14:textId="77777777" w:rsidR="001640F3" w:rsidRPr="00A85BD5" w:rsidRDefault="001640F3">
      <w:pPr>
        <w:spacing w:line="360" w:lineRule="auto"/>
        <w:ind w:left="720"/>
        <w:jc w:val="both"/>
        <w:rPr>
          <w:rFonts w:ascii="Times New Roman" w:hAnsi="Times New Roman"/>
          <w:sz w:val="20"/>
          <w:szCs w:val="20"/>
        </w:rPr>
        <w:pPrChange w:id="822" w:author="Eniola" w:date="2018-08-08T18:20:00Z">
          <w:pPr>
            <w:spacing w:line="360" w:lineRule="auto"/>
            <w:jc w:val="both"/>
          </w:pPr>
        </w:pPrChange>
      </w:pPr>
    </w:p>
    <w:p w14:paraId="46AAAAA8" w14:textId="77777777" w:rsidR="001640F3" w:rsidRPr="00A85BD5" w:rsidRDefault="001640F3">
      <w:pPr>
        <w:spacing w:line="360" w:lineRule="auto"/>
        <w:ind w:left="720"/>
        <w:jc w:val="both"/>
        <w:rPr>
          <w:rFonts w:ascii="Times New Roman" w:hAnsi="Times New Roman"/>
          <w:sz w:val="20"/>
          <w:szCs w:val="20"/>
        </w:rPr>
        <w:pPrChange w:id="823" w:author="Eniola" w:date="2018-08-08T18:20:00Z">
          <w:pPr>
            <w:spacing w:line="360" w:lineRule="auto"/>
            <w:jc w:val="both"/>
          </w:pPr>
        </w:pPrChange>
      </w:pPr>
    </w:p>
    <w:p w14:paraId="1C61D3AA" w14:textId="1A460F26" w:rsidR="005275AD" w:rsidRDefault="005275AD">
      <w:pPr>
        <w:spacing w:line="360" w:lineRule="auto"/>
        <w:ind w:left="720"/>
        <w:jc w:val="both"/>
        <w:rPr>
          <w:ins w:id="824" w:author="Eniola" w:date="2018-08-15T13:50:00Z"/>
          <w:rFonts w:ascii="Times New Roman" w:hAnsi="Times New Roman"/>
          <w:sz w:val="20"/>
          <w:szCs w:val="20"/>
        </w:rPr>
        <w:pPrChange w:id="825" w:author="Eniola" w:date="2018-08-08T18:20:00Z">
          <w:pPr>
            <w:spacing w:line="360" w:lineRule="auto"/>
            <w:jc w:val="both"/>
          </w:pPr>
        </w:pPrChange>
      </w:pPr>
    </w:p>
    <w:p w14:paraId="0CBFE625" w14:textId="77777777" w:rsidR="00E45978" w:rsidRPr="00A85BD5" w:rsidRDefault="00E45978">
      <w:pPr>
        <w:spacing w:line="360" w:lineRule="auto"/>
        <w:ind w:left="720"/>
        <w:jc w:val="both"/>
        <w:rPr>
          <w:rFonts w:ascii="Times New Roman" w:hAnsi="Times New Roman"/>
          <w:sz w:val="20"/>
          <w:szCs w:val="20"/>
        </w:rPr>
        <w:pPrChange w:id="826" w:author="Eniola" w:date="2018-08-08T18:20:00Z">
          <w:pPr>
            <w:spacing w:line="360" w:lineRule="auto"/>
            <w:jc w:val="both"/>
          </w:pPr>
        </w:pPrChange>
      </w:pPr>
    </w:p>
    <w:p w14:paraId="7001D20F" w14:textId="1792F3A3" w:rsidR="00DE4596" w:rsidRPr="00A85BD5" w:rsidDel="00903C6C" w:rsidRDefault="00DE4596">
      <w:pPr>
        <w:spacing w:line="360" w:lineRule="auto"/>
        <w:ind w:left="720"/>
        <w:jc w:val="both"/>
        <w:rPr>
          <w:del w:id="827" w:author="Eniola" w:date="2018-08-15T14:14:00Z"/>
          <w:rFonts w:ascii="Times New Roman" w:hAnsi="Times New Roman"/>
          <w:b/>
          <w:sz w:val="20"/>
          <w:szCs w:val="20"/>
        </w:rPr>
        <w:pPrChange w:id="828" w:author="Eniola" w:date="2018-08-08T18:20:00Z">
          <w:pPr>
            <w:spacing w:line="360" w:lineRule="auto"/>
            <w:jc w:val="both"/>
          </w:pPr>
        </w:pPrChange>
      </w:pPr>
      <w:commentRangeStart w:id="829"/>
      <w:del w:id="830" w:author="Eniola" w:date="2018-08-15T14:14:00Z">
        <w:r w:rsidRPr="00A85BD5" w:rsidDel="00903C6C">
          <w:rPr>
            <w:rFonts w:ascii="Times New Roman" w:hAnsi="Times New Roman"/>
            <w:b/>
            <w:sz w:val="20"/>
            <w:szCs w:val="20"/>
          </w:rPr>
          <w:lastRenderedPageBreak/>
          <w:delText>REFERENCE</w:delText>
        </w:r>
        <w:r w:rsidR="00FE45D7" w:rsidRPr="00A85BD5" w:rsidDel="00903C6C">
          <w:rPr>
            <w:rFonts w:ascii="Times New Roman" w:hAnsi="Times New Roman"/>
            <w:b/>
            <w:sz w:val="20"/>
            <w:szCs w:val="20"/>
          </w:rPr>
          <w:delText>S</w:delText>
        </w:r>
      </w:del>
    </w:p>
    <w:p w14:paraId="10E47739" w14:textId="28BC7655" w:rsidR="00DE4596" w:rsidRPr="00A85BD5" w:rsidDel="00697B64" w:rsidRDefault="00DE4596" w:rsidP="00A85BD5">
      <w:pPr>
        <w:pStyle w:val="ListParagraph"/>
        <w:numPr>
          <w:ilvl w:val="0"/>
          <w:numId w:val="16"/>
        </w:numPr>
        <w:spacing w:line="360" w:lineRule="auto"/>
        <w:jc w:val="both"/>
        <w:rPr>
          <w:del w:id="831" w:author="Eniola" w:date="2018-08-15T14:19:00Z"/>
          <w:rFonts w:ascii="Times New Roman" w:hAnsi="Times New Roman"/>
          <w:sz w:val="20"/>
          <w:szCs w:val="20"/>
        </w:rPr>
      </w:pPr>
      <w:del w:id="832" w:author="Eniola" w:date="2018-08-15T14:19:00Z">
        <w:r w:rsidRPr="00A85BD5" w:rsidDel="00697B64">
          <w:rPr>
            <w:rFonts w:ascii="Times New Roman" w:hAnsi="Times New Roman"/>
            <w:sz w:val="20"/>
            <w:szCs w:val="20"/>
          </w:rPr>
          <w:delText>Satoshi Nakamoto (2002). Bitcoin: A peer-to-peer Electronic Cash System, http://www.hashcash.org/papers/hashcash.pdf,2002.</w:delText>
        </w:r>
      </w:del>
    </w:p>
    <w:p w14:paraId="27BE7D3B" w14:textId="5A44EE93" w:rsidR="00DE4596" w:rsidRPr="00A85BD5" w:rsidDel="00697B64" w:rsidRDefault="00DE4596" w:rsidP="00A85BD5">
      <w:pPr>
        <w:pStyle w:val="ListParagraph"/>
        <w:numPr>
          <w:ilvl w:val="0"/>
          <w:numId w:val="16"/>
        </w:numPr>
        <w:spacing w:line="360" w:lineRule="auto"/>
        <w:jc w:val="both"/>
        <w:rPr>
          <w:del w:id="833" w:author="Eniola" w:date="2018-08-15T14:19:00Z"/>
          <w:rFonts w:ascii="Times New Roman" w:hAnsi="Times New Roman"/>
          <w:sz w:val="20"/>
          <w:szCs w:val="20"/>
        </w:rPr>
      </w:pPr>
      <w:del w:id="834" w:author="Eniola" w:date="2018-08-15T14:19:00Z">
        <w:r w:rsidRPr="00A85BD5" w:rsidDel="00697B64">
          <w:rPr>
            <w:rFonts w:ascii="Times New Roman" w:hAnsi="Times New Roman"/>
            <w:sz w:val="20"/>
            <w:szCs w:val="20"/>
          </w:rPr>
          <w:delText>Lucas Mearian (2018). What is Blockchain. The most disruptive tech in decades, senior reporter, Computerworld, pg. 26.</w:delText>
        </w:r>
      </w:del>
    </w:p>
    <w:p w14:paraId="51D70AC3" w14:textId="1C5B40B4" w:rsidR="00DE4596" w:rsidRPr="00EF58CB" w:rsidDel="00697B64" w:rsidRDefault="00DE4596" w:rsidP="00EF58CB">
      <w:pPr>
        <w:pStyle w:val="ListParagraph"/>
        <w:numPr>
          <w:ilvl w:val="0"/>
          <w:numId w:val="16"/>
        </w:numPr>
        <w:spacing w:line="360" w:lineRule="auto"/>
        <w:jc w:val="both"/>
        <w:rPr>
          <w:del w:id="835" w:author="Eniola" w:date="2018-08-15T14:24:00Z"/>
          <w:rFonts w:ascii="Times New Roman" w:hAnsi="Times New Roman"/>
          <w:sz w:val="20"/>
          <w:szCs w:val="20"/>
        </w:rPr>
      </w:pPr>
      <w:del w:id="836" w:author="Eniola" w:date="2018-08-15T14:24:00Z">
        <w:r w:rsidRPr="00A85BD5" w:rsidDel="00697B64">
          <w:rPr>
            <w:rFonts w:ascii="Times New Roman" w:hAnsi="Times New Roman"/>
            <w:sz w:val="20"/>
            <w:szCs w:val="20"/>
          </w:rPr>
          <w:delText xml:space="preserve">Mark Parzygnat and Don Thieau (2018). IBM Blockchain 101, quick-start guide for developers,  </w:delText>
        </w:r>
        <w:r w:rsidRPr="00A85BD5" w:rsidDel="00697B64">
          <w:rPr>
            <w:rFonts w:ascii="Times New Roman" w:hAnsi="Times New Roman"/>
            <w:sz w:val="20"/>
            <w:szCs w:val="20"/>
            <w:rPrChange w:id="837" w:author="Eniola" w:date="2018-08-08T18:20:00Z">
              <w:rPr/>
            </w:rPrChange>
          </w:rPr>
          <w:fldChar w:fldCharType="begin"/>
        </w:r>
        <w:r w:rsidRPr="00A85BD5" w:rsidDel="00697B64">
          <w:rPr>
            <w:rFonts w:ascii="Times New Roman" w:hAnsi="Times New Roman"/>
            <w:sz w:val="20"/>
            <w:szCs w:val="20"/>
          </w:rPr>
          <w:delInstrText xml:space="preserve"> HYPERLINK "http://www.ibm.com/developerworks/cloud/library/cl-ibm-blockchain=101" </w:delInstrText>
        </w:r>
        <w:r w:rsidRPr="00A85BD5" w:rsidDel="00697B64">
          <w:rPr>
            <w:rPrChange w:id="838" w:author="Eniola" w:date="2018-08-08T18:20:00Z">
              <w:rPr>
                <w:rStyle w:val="Hyperlink"/>
                <w:rFonts w:ascii="Times New Roman" w:hAnsi="Times New Roman"/>
                <w:sz w:val="20"/>
                <w:szCs w:val="20"/>
              </w:rPr>
            </w:rPrChange>
          </w:rPr>
          <w:fldChar w:fldCharType="separate"/>
        </w:r>
        <w:r w:rsidRPr="00A85BD5" w:rsidDel="00697B64">
          <w:rPr>
            <w:rStyle w:val="Hyperlink"/>
            <w:rFonts w:ascii="Times New Roman" w:hAnsi="Times New Roman"/>
            <w:sz w:val="20"/>
            <w:szCs w:val="20"/>
          </w:rPr>
          <w:delText>http://www.ibm.com/developerworks/cloud/library/cl-ibm-blockchain=101</w:delText>
        </w:r>
        <w:r w:rsidRPr="00A85BD5" w:rsidDel="00697B64">
          <w:rPr>
            <w:rStyle w:val="Hyperlink"/>
            <w:rFonts w:ascii="Times New Roman" w:hAnsi="Times New Roman"/>
            <w:sz w:val="20"/>
            <w:szCs w:val="20"/>
            <w:rPrChange w:id="839" w:author="Eniola" w:date="2018-08-08T18:20:00Z">
              <w:rPr>
                <w:rStyle w:val="Hyperlink"/>
                <w:rFonts w:ascii="Times New Roman" w:hAnsi="Times New Roman"/>
                <w:sz w:val="20"/>
                <w:szCs w:val="20"/>
              </w:rPr>
            </w:rPrChange>
          </w:rPr>
          <w:fldChar w:fldCharType="end"/>
        </w:r>
        <w:r w:rsidRPr="00EF58CB" w:rsidDel="00697B64">
          <w:rPr>
            <w:rFonts w:ascii="Times New Roman" w:hAnsi="Times New Roman"/>
            <w:sz w:val="20"/>
            <w:szCs w:val="20"/>
          </w:rPr>
          <w:delText xml:space="preserve"> quick-start-guide for developers.</w:delText>
        </w:r>
      </w:del>
    </w:p>
    <w:p w14:paraId="41C4BBDF" w14:textId="1E695018" w:rsidR="00DE4596" w:rsidRPr="00A85BD5" w:rsidDel="00697B64" w:rsidRDefault="00DE4596" w:rsidP="00DE0822">
      <w:pPr>
        <w:pStyle w:val="ListParagraph"/>
        <w:numPr>
          <w:ilvl w:val="0"/>
          <w:numId w:val="16"/>
        </w:numPr>
        <w:spacing w:line="360" w:lineRule="auto"/>
        <w:jc w:val="both"/>
        <w:rPr>
          <w:del w:id="840" w:author="Eniola" w:date="2018-08-15T14:24:00Z"/>
          <w:rFonts w:ascii="Times New Roman" w:hAnsi="Times New Roman"/>
          <w:sz w:val="20"/>
          <w:szCs w:val="20"/>
        </w:rPr>
      </w:pPr>
      <w:del w:id="841" w:author="Eniola" w:date="2018-08-15T14:24:00Z">
        <w:r w:rsidRPr="00DE0822" w:rsidDel="00697B64">
          <w:rPr>
            <w:rFonts w:ascii="Times New Roman" w:hAnsi="Times New Roman"/>
            <w:sz w:val="20"/>
            <w:szCs w:val="20"/>
          </w:rPr>
          <w:delText>Ephraim Feig (2018). A frame for Blockchain- Based Application, Researchgate.net/Publication/323549800, pg. 3.</w:delText>
        </w:r>
      </w:del>
    </w:p>
    <w:p w14:paraId="33683C78" w14:textId="218F188D" w:rsidR="00DE4596" w:rsidRPr="00A85BD5" w:rsidDel="00697B64" w:rsidRDefault="00DE4596">
      <w:pPr>
        <w:pStyle w:val="ListParagraph"/>
        <w:numPr>
          <w:ilvl w:val="0"/>
          <w:numId w:val="16"/>
        </w:numPr>
        <w:spacing w:line="360" w:lineRule="auto"/>
        <w:jc w:val="both"/>
        <w:rPr>
          <w:del w:id="842" w:author="Eniola" w:date="2018-08-15T14:25:00Z"/>
          <w:rFonts w:ascii="Times New Roman" w:hAnsi="Times New Roman"/>
          <w:sz w:val="20"/>
          <w:szCs w:val="20"/>
        </w:rPr>
      </w:pPr>
      <w:del w:id="843" w:author="Eniola" w:date="2018-08-15T14:25:00Z">
        <w:r w:rsidRPr="00A85BD5" w:rsidDel="00697B64">
          <w:rPr>
            <w:rFonts w:ascii="Times New Roman" w:hAnsi="Times New Roman"/>
            <w:sz w:val="20"/>
            <w:szCs w:val="20"/>
          </w:rPr>
          <w:delText>Karim Lakhani (2000). Professor of business administration, Harvard Business school. pg. 5.</w:delText>
        </w:r>
      </w:del>
    </w:p>
    <w:p w14:paraId="40E494FF" w14:textId="28506370" w:rsidR="00DE4596" w:rsidRPr="00A85BD5" w:rsidDel="00697B64" w:rsidRDefault="00DE4596">
      <w:pPr>
        <w:pStyle w:val="ListParagraph"/>
        <w:numPr>
          <w:ilvl w:val="0"/>
          <w:numId w:val="16"/>
        </w:numPr>
        <w:spacing w:line="360" w:lineRule="auto"/>
        <w:jc w:val="both"/>
        <w:rPr>
          <w:del w:id="844" w:author="Eniola" w:date="2018-08-15T14:28:00Z"/>
          <w:rFonts w:ascii="Times New Roman" w:hAnsi="Times New Roman"/>
          <w:sz w:val="20"/>
          <w:szCs w:val="20"/>
        </w:rPr>
      </w:pPr>
      <w:del w:id="845" w:author="Eniola" w:date="2018-08-15T14:28:00Z">
        <w:r w:rsidRPr="00A85BD5" w:rsidDel="00697B64">
          <w:rPr>
            <w:rFonts w:ascii="Times New Roman" w:hAnsi="Times New Roman"/>
            <w:sz w:val="20"/>
            <w:szCs w:val="20"/>
          </w:rPr>
          <w:delText>David Snyder (2017). Blockchain Technology for the internet of things, presuder,42TEK, Inc. pg. 12.</w:delText>
        </w:r>
      </w:del>
    </w:p>
    <w:p w14:paraId="1C34C677" w14:textId="4B47C4A0" w:rsidR="00DE4596" w:rsidRPr="00A85BD5" w:rsidDel="003B69E1" w:rsidRDefault="00DE4596">
      <w:pPr>
        <w:pStyle w:val="ListParagraph"/>
        <w:numPr>
          <w:ilvl w:val="0"/>
          <w:numId w:val="16"/>
        </w:numPr>
        <w:spacing w:line="360" w:lineRule="auto"/>
        <w:jc w:val="both"/>
        <w:rPr>
          <w:del w:id="846" w:author="Eniola" w:date="2018-08-15T14:33:00Z"/>
          <w:rFonts w:ascii="Times New Roman" w:hAnsi="Times New Roman"/>
          <w:sz w:val="20"/>
          <w:szCs w:val="20"/>
        </w:rPr>
      </w:pPr>
      <w:del w:id="847" w:author="Eniola" w:date="2018-08-15T14:30:00Z">
        <w:r w:rsidRPr="00A85BD5" w:rsidDel="00697B64">
          <w:rPr>
            <w:rFonts w:ascii="Times New Roman" w:hAnsi="Times New Roman"/>
            <w:sz w:val="20"/>
            <w:szCs w:val="20"/>
          </w:rPr>
          <w:delText>Melanie Swan (2015). Blueprint for a new economy from Blockchain, pg. 34</w:delText>
        </w:r>
      </w:del>
      <w:del w:id="848" w:author="Eniola" w:date="2018-08-15T14:33:00Z">
        <w:r w:rsidRPr="00A85BD5" w:rsidDel="003B69E1">
          <w:rPr>
            <w:rFonts w:ascii="Times New Roman" w:hAnsi="Times New Roman"/>
            <w:sz w:val="20"/>
            <w:szCs w:val="20"/>
          </w:rPr>
          <w:delText>.</w:delText>
        </w:r>
      </w:del>
    </w:p>
    <w:p w14:paraId="2FAE962D" w14:textId="1498BAEB" w:rsidR="00DE4596" w:rsidRPr="00A85BD5" w:rsidDel="003B69E1" w:rsidRDefault="00DE4596" w:rsidP="00681C1F">
      <w:pPr>
        <w:pStyle w:val="ListParagraph"/>
        <w:numPr>
          <w:ilvl w:val="0"/>
          <w:numId w:val="16"/>
        </w:numPr>
        <w:spacing w:line="360" w:lineRule="auto"/>
        <w:jc w:val="both"/>
        <w:rPr>
          <w:del w:id="849" w:author="Eniola" w:date="2018-08-15T14:33:00Z"/>
          <w:rFonts w:ascii="Times New Roman" w:hAnsi="Times New Roman"/>
          <w:sz w:val="20"/>
          <w:szCs w:val="20"/>
        </w:rPr>
      </w:pPr>
      <w:del w:id="850" w:author="Eniola" w:date="2018-08-15T14:32:00Z">
        <w:r w:rsidRPr="003B69E1" w:rsidDel="003B69E1">
          <w:rPr>
            <w:rFonts w:ascii="Times New Roman" w:hAnsi="Times New Roman"/>
            <w:sz w:val="20"/>
            <w:szCs w:val="20"/>
          </w:rPr>
          <w:delText>Nitin Gaur (2015).  Presentation: Making Blockchain real for Business, pg. 15.</w:delText>
        </w:r>
      </w:del>
    </w:p>
    <w:p w14:paraId="57C4191C" w14:textId="2E3B0D79" w:rsidR="00DE4596" w:rsidRPr="003B69E1" w:rsidDel="003B69E1" w:rsidRDefault="00DE4596" w:rsidP="00681C1F">
      <w:pPr>
        <w:pStyle w:val="ListParagraph"/>
        <w:numPr>
          <w:ilvl w:val="0"/>
          <w:numId w:val="16"/>
        </w:numPr>
        <w:spacing w:line="360" w:lineRule="auto"/>
        <w:jc w:val="both"/>
        <w:rPr>
          <w:del w:id="851" w:author="Eniola" w:date="2018-08-15T14:33:00Z"/>
          <w:rFonts w:ascii="Times New Roman" w:hAnsi="Times New Roman"/>
          <w:sz w:val="20"/>
          <w:szCs w:val="20"/>
        </w:rPr>
      </w:pPr>
      <w:del w:id="852" w:author="Eniola" w:date="2018-08-15T14:33:00Z">
        <w:r w:rsidRPr="003B69E1" w:rsidDel="003B69E1">
          <w:rPr>
            <w:rFonts w:ascii="Times New Roman" w:hAnsi="Times New Roman"/>
            <w:sz w:val="20"/>
            <w:szCs w:val="20"/>
          </w:rPr>
          <w:delText>Michael Crosby and Nachiappan.et al (2015). Blockchain Technology beyond Bitcoin, Sutardja center for entrepreneurship and Technology, Berkeley Engineering, pg.12.</w:delText>
        </w:r>
      </w:del>
    </w:p>
    <w:p w14:paraId="19041C11" w14:textId="602135E1" w:rsidR="00DE4596" w:rsidRPr="00EF58CB" w:rsidDel="00D50988" w:rsidRDefault="00DE4596">
      <w:pPr>
        <w:pStyle w:val="Heading1"/>
        <w:rPr>
          <w:del w:id="853" w:author="Eniola" w:date="2018-08-15T14:49:00Z"/>
          <w:rFonts w:ascii="Times New Roman" w:hAnsi="Times New Roman"/>
          <w:sz w:val="20"/>
          <w:szCs w:val="20"/>
        </w:rPr>
        <w:pPrChange w:id="854" w:author="Eniola" w:date="2018-08-15T15:02:00Z">
          <w:pPr>
            <w:pStyle w:val="ListParagraph"/>
            <w:numPr>
              <w:numId w:val="16"/>
            </w:numPr>
            <w:spacing w:line="360" w:lineRule="auto"/>
            <w:ind w:hanging="360"/>
            <w:jc w:val="both"/>
          </w:pPr>
        </w:pPrChange>
      </w:pPr>
      <w:del w:id="855" w:author="Eniola" w:date="2018-08-15T14:34:00Z">
        <w:r w:rsidRPr="00A85BD5" w:rsidDel="003B69E1">
          <w:rPr>
            <w:rFonts w:ascii="Times New Roman" w:hAnsi="Times New Roman"/>
            <w:sz w:val="20"/>
            <w:szCs w:val="20"/>
          </w:rPr>
          <w:delText xml:space="preserve">Stuant Haber and W. Scott Stornetta (1991). How to time- Stamp a digital document, </w:delText>
        </w:r>
        <w:r w:rsidRPr="00A85BD5" w:rsidDel="003B69E1">
          <w:rPr>
            <w:rFonts w:ascii="Times New Roman" w:hAnsi="Times New Roman"/>
            <w:color w:val="auto"/>
            <w:sz w:val="20"/>
            <w:szCs w:val="20"/>
            <w:rPrChange w:id="856" w:author="Eniola" w:date="2018-08-08T18:20:00Z">
              <w:rPr/>
            </w:rPrChange>
          </w:rPr>
          <w:fldChar w:fldCharType="begin"/>
        </w:r>
        <w:r w:rsidRPr="00A85BD5" w:rsidDel="003B69E1">
          <w:rPr>
            <w:rFonts w:ascii="Times New Roman" w:hAnsi="Times New Roman"/>
            <w:sz w:val="20"/>
            <w:szCs w:val="20"/>
          </w:rPr>
          <w:delInstrText xml:space="preserve"> HYPERLINK "https://www.anf.es/pdf/Haber_Stornetta.pdf" </w:delInstrText>
        </w:r>
        <w:r w:rsidRPr="00A85BD5" w:rsidDel="003B69E1">
          <w:rPr>
            <w:rFonts w:ascii="Calibri" w:hAnsi="Calibri"/>
            <w:color w:val="auto"/>
            <w:sz w:val="22"/>
            <w:szCs w:val="22"/>
            <w:rPrChange w:id="857" w:author="Eniola" w:date="2018-08-08T18:20:00Z">
              <w:rPr>
                <w:rStyle w:val="Hyperlink"/>
                <w:rFonts w:ascii="Times New Roman" w:hAnsi="Times New Roman"/>
                <w:sz w:val="20"/>
                <w:szCs w:val="20"/>
              </w:rPr>
            </w:rPrChange>
          </w:rPr>
          <w:fldChar w:fldCharType="separate"/>
        </w:r>
        <w:r w:rsidRPr="00A85BD5" w:rsidDel="003B69E1">
          <w:rPr>
            <w:rStyle w:val="Hyperlink"/>
            <w:rFonts w:ascii="Times New Roman" w:hAnsi="Times New Roman"/>
            <w:sz w:val="20"/>
            <w:szCs w:val="20"/>
          </w:rPr>
          <w:delText>https://www.anf.es/pdf/Haber_Stornetta.pdf</w:delText>
        </w:r>
        <w:r w:rsidRPr="00A85BD5" w:rsidDel="003B69E1">
          <w:rPr>
            <w:rStyle w:val="Hyperlink"/>
            <w:rFonts w:ascii="Times New Roman" w:hAnsi="Times New Roman"/>
            <w:sz w:val="20"/>
            <w:szCs w:val="20"/>
            <w:rPrChange w:id="858" w:author="Eniola" w:date="2018-08-08T18:20:00Z">
              <w:rPr>
                <w:rStyle w:val="Hyperlink"/>
                <w:rFonts w:ascii="Times New Roman" w:hAnsi="Times New Roman"/>
                <w:sz w:val="20"/>
                <w:szCs w:val="20"/>
              </w:rPr>
            </w:rPrChange>
          </w:rPr>
          <w:fldChar w:fldCharType="end"/>
        </w:r>
      </w:del>
      <w:del w:id="859" w:author="Eniola" w:date="2018-08-15T14:49:00Z">
        <w:r w:rsidRPr="00EF58CB" w:rsidDel="00D50988">
          <w:rPr>
            <w:rFonts w:ascii="Times New Roman" w:hAnsi="Times New Roman"/>
            <w:sz w:val="20"/>
            <w:szCs w:val="20"/>
          </w:rPr>
          <w:delText>.</w:delText>
        </w:r>
      </w:del>
    </w:p>
    <w:p w14:paraId="4DB58A4C" w14:textId="2BFC64ED" w:rsidR="00DE4596" w:rsidRPr="00EF58CB" w:rsidDel="003B69E1" w:rsidRDefault="00DE4596">
      <w:pPr>
        <w:pStyle w:val="Heading1"/>
        <w:rPr>
          <w:del w:id="860" w:author="Eniola" w:date="2018-08-15T14:36:00Z"/>
          <w:rFonts w:ascii="Times New Roman" w:hAnsi="Times New Roman"/>
          <w:sz w:val="20"/>
          <w:szCs w:val="20"/>
        </w:rPr>
        <w:pPrChange w:id="861" w:author="Eniola" w:date="2018-08-15T15:02:00Z">
          <w:pPr>
            <w:pStyle w:val="ListParagraph"/>
            <w:numPr>
              <w:numId w:val="16"/>
            </w:numPr>
            <w:spacing w:line="360" w:lineRule="auto"/>
            <w:ind w:hanging="360"/>
            <w:jc w:val="both"/>
          </w:pPr>
        </w:pPrChange>
      </w:pPr>
      <w:del w:id="862" w:author="Eniola" w:date="2018-08-15T14:36:00Z">
        <w:r w:rsidRPr="00C2598B" w:rsidDel="003B69E1">
          <w:rPr>
            <w:rFonts w:ascii="Times New Roman" w:hAnsi="Times New Roman"/>
            <w:sz w:val="20"/>
            <w:szCs w:val="20"/>
          </w:rPr>
          <w:delText xml:space="preserve">Chris Veness(2017). Morable type scripts, </w:delText>
        </w:r>
        <w:r w:rsidRPr="00A85BD5" w:rsidDel="003B69E1">
          <w:rPr>
            <w:rFonts w:ascii="Times New Roman" w:hAnsi="Times New Roman"/>
            <w:color w:val="auto"/>
            <w:sz w:val="20"/>
            <w:szCs w:val="20"/>
            <w:rPrChange w:id="863" w:author="Eniola" w:date="2018-08-08T18:20:00Z">
              <w:rPr/>
            </w:rPrChange>
          </w:rPr>
          <w:fldChar w:fldCharType="begin"/>
        </w:r>
        <w:r w:rsidRPr="00A85BD5" w:rsidDel="003B69E1">
          <w:rPr>
            <w:rFonts w:ascii="Times New Roman" w:hAnsi="Times New Roman"/>
            <w:sz w:val="20"/>
            <w:szCs w:val="20"/>
          </w:rPr>
          <w:delInstrText xml:space="preserve"> HYPERLINK "https://www.movable" </w:delInstrText>
        </w:r>
        <w:r w:rsidRPr="00A85BD5" w:rsidDel="003B69E1">
          <w:rPr>
            <w:rFonts w:ascii="Calibri" w:hAnsi="Calibri"/>
            <w:color w:val="auto"/>
            <w:sz w:val="22"/>
            <w:szCs w:val="22"/>
            <w:rPrChange w:id="864" w:author="Eniola" w:date="2018-08-08T18:20:00Z">
              <w:rPr>
                <w:rStyle w:val="Hyperlink"/>
                <w:rFonts w:ascii="Times New Roman" w:hAnsi="Times New Roman"/>
                <w:sz w:val="20"/>
                <w:szCs w:val="20"/>
              </w:rPr>
            </w:rPrChange>
          </w:rPr>
          <w:fldChar w:fldCharType="separate"/>
        </w:r>
        <w:r w:rsidRPr="00A85BD5" w:rsidDel="003B69E1">
          <w:rPr>
            <w:rStyle w:val="Hyperlink"/>
            <w:rFonts w:ascii="Times New Roman" w:hAnsi="Times New Roman"/>
            <w:sz w:val="20"/>
            <w:szCs w:val="20"/>
          </w:rPr>
          <w:delText>https://www.movable</w:delText>
        </w:r>
        <w:r w:rsidRPr="00A85BD5" w:rsidDel="003B69E1">
          <w:rPr>
            <w:rStyle w:val="Hyperlink"/>
            <w:rFonts w:ascii="Times New Roman" w:hAnsi="Times New Roman"/>
            <w:sz w:val="20"/>
            <w:szCs w:val="20"/>
            <w:rPrChange w:id="865" w:author="Eniola" w:date="2018-08-08T18:20:00Z">
              <w:rPr>
                <w:rStyle w:val="Hyperlink"/>
                <w:rFonts w:ascii="Times New Roman" w:hAnsi="Times New Roman"/>
                <w:sz w:val="20"/>
                <w:szCs w:val="20"/>
              </w:rPr>
            </w:rPrChange>
          </w:rPr>
          <w:fldChar w:fldCharType="end"/>
        </w:r>
        <w:r w:rsidRPr="00EF58CB" w:rsidDel="003B69E1">
          <w:rPr>
            <w:rFonts w:ascii="Times New Roman" w:hAnsi="Times New Roman"/>
            <w:sz w:val="20"/>
            <w:szCs w:val="20"/>
          </w:rPr>
          <w:delText xml:space="preserve"> type.co.uk/scripts/sha256.html.</w:delText>
        </w:r>
      </w:del>
    </w:p>
    <w:p w14:paraId="48876272" w14:textId="111BA991" w:rsidR="00DE4596" w:rsidRPr="00DE0822" w:rsidDel="003B69E1" w:rsidRDefault="00DE4596">
      <w:pPr>
        <w:pStyle w:val="Heading1"/>
        <w:rPr>
          <w:del w:id="866" w:author="Eniola" w:date="2018-08-15T14:38:00Z"/>
          <w:rFonts w:ascii="Times New Roman" w:hAnsi="Times New Roman"/>
          <w:sz w:val="20"/>
          <w:szCs w:val="20"/>
        </w:rPr>
        <w:pPrChange w:id="867" w:author="Eniola" w:date="2018-08-15T15:02:00Z">
          <w:pPr>
            <w:pStyle w:val="ListParagraph"/>
            <w:numPr>
              <w:numId w:val="16"/>
            </w:numPr>
            <w:spacing w:line="360" w:lineRule="auto"/>
            <w:ind w:hanging="360"/>
            <w:jc w:val="both"/>
          </w:pPr>
        </w:pPrChange>
      </w:pPr>
      <w:del w:id="868" w:author="Eniola" w:date="2018-08-15T14:38:00Z">
        <w:r w:rsidRPr="00C2598B" w:rsidDel="003B69E1">
          <w:rPr>
            <w:rFonts w:ascii="Times New Roman" w:hAnsi="Times New Roman"/>
            <w:sz w:val="20"/>
            <w:szCs w:val="20"/>
          </w:rPr>
          <w:delText xml:space="preserve">Anders Bronworth (2016). MIT license, </w:delText>
        </w:r>
        <w:r w:rsidRPr="00A85BD5" w:rsidDel="003B69E1">
          <w:rPr>
            <w:rFonts w:ascii="Times New Roman" w:hAnsi="Times New Roman"/>
            <w:color w:val="auto"/>
            <w:sz w:val="20"/>
            <w:szCs w:val="20"/>
            <w:rPrChange w:id="869" w:author="Eniola" w:date="2018-08-08T18:20:00Z">
              <w:rPr/>
            </w:rPrChange>
          </w:rPr>
          <w:fldChar w:fldCharType="begin"/>
        </w:r>
        <w:r w:rsidRPr="00A85BD5" w:rsidDel="003B69E1">
          <w:rPr>
            <w:rFonts w:ascii="Times New Roman" w:hAnsi="Times New Roman"/>
            <w:sz w:val="20"/>
            <w:szCs w:val="20"/>
          </w:rPr>
          <w:delInstrText xml:space="preserve"> HYPERLINK "https://www.github.com/and" </w:delInstrText>
        </w:r>
        <w:r w:rsidRPr="00A85BD5" w:rsidDel="003B69E1">
          <w:rPr>
            <w:rFonts w:ascii="Calibri" w:hAnsi="Calibri"/>
            <w:color w:val="auto"/>
            <w:sz w:val="22"/>
            <w:szCs w:val="22"/>
            <w:rPrChange w:id="870" w:author="Eniola" w:date="2018-08-08T18:20:00Z">
              <w:rPr>
                <w:rStyle w:val="Hyperlink"/>
                <w:rFonts w:ascii="Times New Roman" w:hAnsi="Times New Roman"/>
                <w:sz w:val="20"/>
                <w:szCs w:val="20"/>
              </w:rPr>
            </w:rPrChange>
          </w:rPr>
          <w:fldChar w:fldCharType="separate"/>
        </w:r>
        <w:r w:rsidRPr="00A85BD5" w:rsidDel="003B69E1">
          <w:rPr>
            <w:rStyle w:val="Hyperlink"/>
            <w:rFonts w:ascii="Times New Roman" w:hAnsi="Times New Roman"/>
            <w:sz w:val="20"/>
            <w:szCs w:val="20"/>
          </w:rPr>
          <w:delText>https://www.github.com/and</w:delText>
        </w:r>
        <w:r w:rsidRPr="00A85BD5" w:rsidDel="003B69E1">
          <w:rPr>
            <w:rStyle w:val="Hyperlink"/>
            <w:rFonts w:ascii="Times New Roman" w:hAnsi="Times New Roman"/>
            <w:sz w:val="20"/>
            <w:szCs w:val="20"/>
            <w:rPrChange w:id="871" w:author="Eniola" w:date="2018-08-08T18:20:00Z">
              <w:rPr>
                <w:rStyle w:val="Hyperlink"/>
                <w:rFonts w:ascii="Times New Roman" w:hAnsi="Times New Roman"/>
                <w:sz w:val="20"/>
                <w:szCs w:val="20"/>
              </w:rPr>
            </w:rPrChange>
          </w:rPr>
          <w:fldChar w:fldCharType="end"/>
        </w:r>
        <w:r w:rsidRPr="00EF58CB" w:rsidDel="003B69E1">
          <w:rPr>
            <w:rFonts w:ascii="Times New Roman" w:hAnsi="Times New Roman"/>
            <w:sz w:val="20"/>
            <w:szCs w:val="20"/>
          </w:rPr>
          <w:delText>ers94/blockchain-demo/blob/master/LICENSE.</w:delText>
        </w:r>
      </w:del>
    </w:p>
    <w:p w14:paraId="0CD88B48" w14:textId="148059B2" w:rsidR="00DE4596" w:rsidRPr="00A85BD5" w:rsidDel="003B69E1" w:rsidRDefault="00DE4596">
      <w:pPr>
        <w:pStyle w:val="Heading1"/>
        <w:rPr>
          <w:del w:id="872" w:author="Eniola" w:date="2018-08-15T14:39:00Z"/>
          <w:rFonts w:ascii="Times New Roman" w:hAnsi="Times New Roman"/>
          <w:sz w:val="20"/>
          <w:szCs w:val="20"/>
        </w:rPr>
        <w:pPrChange w:id="873" w:author="Eniola" w:date="2018-08-15T15:02:00Z">
          <w:pPr>
            <w:pStyle w:val="ListParagraph"/>
            <w:numPr>
              <w:numId w:val="16"/>
            </w:numPr>
            <w:spacing w:line="360" w:lineRule="auto"/>
            <w:ind w:hanging="360"/>
            <w:jc w:val="both"/>
          </w:pPr>
        </w:pPrChange>
      </w:pPr>
      <w:del w:id="874" w:author="Eniola" w:date="2018-08-15T14:39:00Z">
        <w:r w:rsidRPr="00A85BD5" w:rsidDel="003B69E1">
          <w:rPr>
            <w:rFonts w:ascii="Times New Roman" w:hAnsi="Times New Roman"/>
            <w:sz w:val="20"/>
            <w:szCs w:val="20"/>
          </w:rPr>
          <w:delText>Kiril and Hadelin (2018). Blockchain A-Z Course, Super Data Science, https://www.superdatascience.com.</w:delText>
        </w:r>
      </w:del>
    </w:p>
    <w:p w14:paraId="6A63F0CB" w14:textId="5F066ABD" w:rsidR="00DE4596" w:rsidRPr="00EF58CB" w:rsidDel="003B69E1" w:rsidRDefault="00DE4596">
      <w:pPr>
        <w:pStyle w:val="Heading1"/>
        <w:rPr>
          <w:del w:id="875" w:author="Eniola" w:date="2018-08-15T14:40:00Z"/>
          <w:rFonts w:ascii="Times New Roman" w:hAnsi="Times New Roman"/>
          <w:sz w:val="20"/>
          <w:szCs w:val="20"/>
        </w:rPr>
        <w:pPrChange w:id="876" w:author="Eniola" w:date="2018-08-15T15:02:00Z">
          <w:pPr>
            <w:pStyle w:val="ListParagraph"/>
            <w:numPr>
              <w:numId w:val="16"/>
            </w:numPr>
            <w:spacing w:line="360" w:lineRule="auto"/>
            <w:ind w:hanging="360"/>
            <w:jc w:val="both"/>
          </w:pPr>
        </w:pPrChange>
      </w:pPr>
      <w:del w:id="877" w:author="Eniola" w:date="2018-08-15T14:40:00Z">
        <w:r w:rsidRPr="00A85BD5" w:rsidDel="003B69E1">
          <w:rPr>
            <w:rFonts w:ascii="Times New Roman" w:hAnsi="Times New Roman"/>
            <w:sz w:val="20"/>
            <w:szCs w:val="20"/>
          </w:rPr>
          <w:delText xml:space="preserve">Wouter Penard and Van Werkhaven (2008). On the secure Hash Algorithm family(chapter 1 of cryptography in context)  </w:delText>
        </w:r>
        <w:r w:rsidRPr="00A85BD5" w:rsidDel="003B69E1">
          <w:rPr>
            <w:rFonts w:ascii="Times New Roman" w:hAnsi="Times New Roman"/>
            <w:color w:val="auto"/>
            <w:sz w:val="20"/>
            <w:szCs w:val="20"/>
            <w:rPrChange w:id="878" w:author="Eniola" w:date="2018-08-08T18:20:00Z">
              <w:rPr/>
            </w:rPrChange>
          </w:rPr>
          <w:fldChar w:fldCharType="begin"/>
        </w:r>
        <w:r w:rsidRPr="00A85BD5" w:rsidDel="003B69E1">
          <w:rPr>
            <w:rFonts w:ascii="Times New Roman" w:hAnsi="Times New Roman"/>
            <w:sz w:val="20"/>
            <w:szCs w:val="20"/>
          </w:rPr>
          <w:delInstrText xml:space="preserve"> HYPERLINK "https://www.stuff.science.uu.nl/~tel" </w:delInstrText>
        </w:r>
        <w:r w:rsidRPr="00A85BD5" w:rsidDel="003B69E1">
          <w:rPr>
            <w:rFonts w:ascii="Calibri" w:hAnsi="Calibri"/>
            <w:color w:val="auto"/>
            <w:sz w:val="22"/>
            <w:szCs w:val="22"/>
            <w:rPrChange w:id="879" w:author="Eniola" w:date="2018-08-08T18:20:00Z">
              <w:rPr>
                <w:rStyle w:val="Hyperlink"/>
                <w:rFonts w:ascii="Times New Roman" w:hAnsi="Times New Roman"/>
                <w:sz w:val="20"/>
                <w:szCs w:val="20"/>
              </w:rPr>
            </w:rPrChange>
          </w:rPr>
          <w:fldChar w:fldCharType="separate"/>
        </w:r>
        <w:r w:rsidRPr="00A85BD5" w:rsidDel="003B69E1">
          <w:rPr>
            <w:rStyle w:val="Hyperlink"/>
            <w:rFonts w:ascii="Times New Roman" w:hAnsi="Times New Roman"/>
            <w:sz w:val="20"/>
            <w:szCs w:val="20"/>
          </w:rPr>
          <w:delText>https://www.stuff.science.uu.nl/~tel</w:delText>
        </w:r>
        <w:r w:rsidRPr="00A85BD5" w:rsidDel="003B69E1">
          <w:rPr>
            <w:rStyle w:val="Hyperlink"/>
            <w:rFonts w:ascii="Times New Roman" w:hAnsi="Times New Roman"/>
            <w:sz w:val="20"/>
            <w:szCs w:val="20"/>
            <w:rPrChange w:id="880" w:author="Eniola" w:date="2018-08-08T18:20:00Z">
              <w:rPr>
                <w:rStyle w:val="Hyperlink"/>
                <w:rFonts w:ascii="Times New Roman" w:hAnsi="Times New Roman"/>
                <w:sz w:val="20"/>
                <w:szCs w:val="20"/>
              </w:rPr>
            </w:rPrChange>
          </w:rPr>
          <w:fldChar w:fldCharType="end"/>
        </w:r>
        <w:r w:rsidRPr="00EF58CB" w:rsidDel="003B69E1">
          <w:rPr>
            <w:rFonts w:ascii="Times New Roman" w:hAnsi="Times New Roman"/>
            <w:sz w:val="20"/>
            <w:szCs w:val="20"/>
          </w:rPr>
          <w:delText xml:space="preserve"> 00101/liter/books/cryp cont.pdf.</w:delText>
        </w:r>
      </w:del>
    </w:p>
    <w:p w14:paraId="171978F6" w14:textId="717BDEC2" w:rsidR="00DE4596" w:rsidRPr="00EF58CB" w:rsidDel="00D50988" w:rsidRDefault="00DE4596">
      <w:pPr>
        <w:pStyle w:val="Heading1"/>
        <w:rPr>
          <w:del w:id="881" w:author="Eniola" w:date="2018-08-15T14:49:00Z"/>
          <w:rFonts w:ascii="Times New Roman" w:hAnsi="Times New Roman"/>
          <w:sz w:val="20"/>
          <w:szCs w:val="20"/>
        </w:rPr>
        <w:pPrChange w:id="882" w:author="Eniola" w:date="2018-08-15T15:02:00Z">
          <w:pPr>
            <w:pStyle w:val="ListParagraph"/>
            <w:numPr>
              <w:numId w:val="16"/>
            </w:numPr>
            <w:spacing w:line="360" w:lineRule="auto"/>
            <w:ind w:hanging="360"/>
            <w:jc w:val="both"/>
          </w:pPr>
        </w:pPrChange>
      </w:pPr>
      <w:del w:id="883" w:author="Eniola" w:date="2018-08-15T14:42:00Z">
        <w:r w:rsidRPr="00DE0822" w:rsidDel="003B69E1">
          <w:rPr>
            <w:rFonts w:ascii="Times New Roman" w:hAnsi="Times New Roman"/>
            <w:sz w:val="20"/>
            <w:szCs w:val="20"/>
          </w:rPr>
          <w:delText>Christ Berg, Sinclair Davidson and Jason Potte (2017). The Blockcain Economy: A beginner’s guide to institutional cryptoeconomics, https://www.medium</w:delText>
        </w:r>
        <w:r w:rsidRPr="00EF58CB" w:rsidDel="003B69E1">
          <w:rPr>
            <w:rFonts w:ascii="Times New Roman" w:hAnsi="Times New Roman"/>
            <w:sz w:val="20"/>
            <w:szCs w:val="20"/>
          </w:rPr>
          <w:fldChar w:fldCharType="begin"/>
        </w:r>
        <w:r w:rsidRPr="00A85BD5" w:rsidDel="003B69E1">
          <w:rPr>
            <w:rFonts w:ascii="Times New Roman" w:hAnsi="Times New Roman"/>
            <w:sz w:val="20"/>
            <w:szCs w:val="20"/>
          </w:rPr>
          <w:delInstrText xml:space="preserve"> HYPERLINK "mailto:.com/@cryptoeconomics/the-blockchain-economy-a-beginners-guide-to-institutional-cryptoeconomics-64bf2fbeec4" </w:delInstrText>
        </w:r>
        <w:r w:rsidRPr="00EF58CB" w:rsidDel="003B69E1">
          <w:rPr>
            <w:rFonts w:ascii="Times New Roman" w:hAnsi="Times New Roman"/>
            <w:sz w:val="20"/>
            <w:szCs w:val="20"/>
            <w:rPrChange w:id="884" w:author="Eniola" w:date="2018-08-08T18:20:00Z">
              <w:rPr>
                <w:rFonts w:ascii="Times New Roman" w:eastAsiaTheme="majorEastAsia" w:hAnsi="Times New Roman" w:cstheme="majorBidi"/>
                <w:color w:val="2E74B5" w:themeColor="accent1" w:themeShade="BF"/>
                <w:sz w:val="20"/>
                <w:szCs w:val="20"/>
              </w:rPr>
            </w:rPrChange>
          </w:rPr>
          <w:fldChar w:fldCharType="separate"/>
        </w:r>
        <w:r w:rsidRPr="00EF58CB" w:rsidDel="003B69E1">
          <w:rPr>
            <w:rStyle w:val="Hyperlink"/>
            <w:rFonts w:ascii="Times New Roman" w:hAnsi="Times New Roman"/>
            <w:sz w:val="20"/>
            <w:szCs w:val="20"/>
          </w:rPr>
          <w:delText>.com/@cryptoeconomics/the-blockchain-economy-a-beginn</w:delText>
        </w:r>
        <w:r w:rsidRPr="00C2598B" w:rsidDel="003B69E1">
          <w:rPr>
            <w:rStyle w:val="Hyperlink"/>
            <w:rFonts w:ascii="Times New Roman" w:hAnsi="Times New Roman"/>
            <w:sz w:val="20"/>
            <w:szCs w:val="20"/>
          </w:rPr>
          <w:delText>ers-guide-to-institutional-cryptoeconomics-64bf2fbeec4</w:delText>
        </w:r>
        <w:r w:rsidRPr="00EF58CB" w:rsidDel="003B69E1">
          <w:rPr>
            <w:rFonts w:ascii="Times New Roman" w:hAnsi="Times New Roman"/>
            <w:sz w:val="20"/>
            <w:szCs w:val="20"/>
          </w:rPr>
          <w:fldChar w:fldCharType="end"/>
        </w:r>
      </w:del>
      <w:del w:id="885" w:author="Eniola" w:date="2018-08-15T14:49:00Z">
        <w:r w:rsidRPr="00EF58CB" w:rsidDel="00D50988">
          <w:rPr>
            <w:rFonts w:ascii="Times New Roman" w:hAnsi="Times New Roman"/>
            <w:sz w:val="20"/>
            <w:szCs w:val="20"/>
          </w:rPr>
          <w:delText>.</w:delText>
        </w:r>
      </w:del>
    </w:p>
    <w:p w14:paraId="47422758" w14:textId="649C5B7A" w:rsidR="00DE4596" w:rsidRPr="00EF58CB" w:rsidDel="00D50988" w:rsidRDefault="00DE4596">
      <w:pPr>
        <w:pStyle w:val="Heading1"/>
        <w:rPr>
          <w:del w:id="886" w:author="Eniola" w:date="2018-08-15T14:49:00Z"/>
          <w:rFonts w:ascii="Times New Roman" w:hAnsi="Times New Roman"/>
          <w:sz w:val="20"/>
          <w:szCs w:val="20"/>
        </w:rPr>
        <w:pPrChange w:id="887" w:author="Eniola" w:date="2018-08-15T15:02:00Z">
          <w:pPr>
            <w:pStyle w:val="ListParagraph"/>
            <w:numPr>
              <w:numId w:val="16"/>
            </w:numPr>
            <w:spacing w:line="360" w:lineRule="auto"/>
            <w:ind w:hanging="360"/>
            <w:jc w:val="both"/>
          </w:pPr>
        </w:pPrChange>
      </w:pPr>
      <w:del w:id="888" w:author="Eniola" w:date="2018-08-15T14:44:00Z">
        <w:r w:rsidRPr="00C2598B" w:rsidDel="003B69E1">
          <w:rPr>
            <w:rFonts w:ascii="Times New Roman" w:hAnsi="Times New Roman"/>
            <w:sz w:val="20"/>
            <w:szCs w:val="20"/>
          </w:rPr>
          <w:delText xml:space="preserve">Vitalik Buterin (2017). The meaning of decentralization, </w:delText>
        </w:r>
        <w:r w:rsidRPr="00A85BD5" w:rsidDel="003B69E1">
          <w:rPr>
            <w:rFonts w:ascii="Times New Roman" w:hAnsi="Times New Roman"/>
            <w:color w:val="auto"/>
            <w:sz w:val="20"/>
            <w:szCs w:val="20"/>
            <w:rPrChange w:id="889" w:author="Eniola" w:date="2018-08-08T18:20:00Z">
              <w:rPr/>
            </w:rPrChange>
          </w:rPr>
          <w:fldChar w:fldCharType="begin"/>
        </w:r>
        <w:r w:rsidRPr="00A85BD5" w:rsidDel="003B69E1">
          <w:rPr>
            <w:rFonts w:ascii="Times New Roman" w:hAnsi="Times New Roman"/>
            <w:sz w:val="20"/>
            <w:szCs w:val="20"/>
          </w:rPr>
          <w:delInstrText xml:space="preserve"> HYPERLINK "https://www.medium.com/@vitalikbuterin/the-meaning%20of%20decentralization-a0c92b76a274" </w:delInstrText>
        </w:r>
        <w:r w:rsidRPr="00A85BD5" w:rsidDel="003B69E1">
          <w:rPr>
            <w:rFonts w:ascii="Calibri" w:hAnsi="Calibri"/>
            <w:color w:val="auto"/>
            <w:sz w:val="22"/>
            <w:szCs w:val="22"/>
            <w:rPrChange w:id="890" w:author="Eniola" w:date="2018-08-08T18:20:00Z">
              <w:rPr>
                <w:rStyle w:val="Hyperlink"/>
                <w:rFonts w:ascii="Times New Roman" w:hAnsi="Times New Roman"/>
                <w:sz w:val="20"/>
                <w:szCs w:val="20"/>
              </w:rPr>
            </w:rPrChange>
          </w:rPr>
          <w:fldChar w:fldCharType="separate"/>
        </w:r>
        <w:r w:rsidRPr="00A85BD5" w:rsidDel="003B69E1">
          <w:rPr>
            <w:rStyle w:val="Hyperlink"/>
            <w:rFonts w:ascii="Times New Roman" w:hAnsi="Times New Roman"/>
            <w:sz w:val="20"/>
            <w:szCs w:val="20"/>
          </w:rPr>
          <w:delText>https://www.medium.com/@vitalikbuterin/the-meaning of decentralization-a0c92b76a274</w:delText>
        </w:r>
        <w:r w:rsidRPr="00A85BD5" w:rsidDel="003B69E1">
          <w:rPr>
            <w:rStyle w:val="Hyperlink"/>
            <w:rFonts w:ascii="Times New Roman" w:hAnsi="Times New Roman"/>
            <w:sz w:val="20"/>
            <w:szCs w:val="20"/>
            <w:rPrChange w:id="891" w:author="Eniola" w:date="2018-08-08T18:20:00Z">
              <w:rPr>
                <w:rStyle w:val="Hyperlink"/>
                <w:rFonts w:ascii="Times New Roman" w:hAnsi="Times New Roman"/>
                <w:sz w:val="20"/>
                <w:szCs w:val="20"/>
              </w:rPr>
            </w:rPrChange>
          </w:rPr>
          <w:fldChar w:fldCharType="end"/>
        </w:r>
      </w:del>
      <w:del w:id="892" w:author="Eniola" w:date="2018-08-15T14:49:00Z">
        <w:r w:rsidRPr="00EF58CB" w:rsidDel="00D50988">
          <w:rPr>
            <w:rFonts w:ascii="Times New Roman" w:hAnsi="Times New Roman"/>
            <w:sz w:val="20"/>
            <w:szCs w:val="20"/>
          </w:rPr>
          <w:delText>.</w:delText>
        </w:r>
      </w:del>
    </w:p>
    <w:p w14:paraId="4FEC3ABA" w14:textId="7A14FE34" w:rsidR="00DE4596" w:rsidRPr="00EF58CB" w:rsidDel="003B69E1" w:rsidRDefault="00DE4596">
      <w:pPr>
        <w:pStyle w:val="Heading1"/>
        <w:rPr>
          <w:del w:id="893" w:author="Eniola" w:date="2018-08-15T14:46:00Z"/>
          <w:rFonts w:ascii="Times New Roman" w:hAnsi="Times New Roman"/>
          <w:sz w:val="20"/>
          <w:szCs w:val="20"/>
        </w:rPr>
        <w:pPrChange w:id="894" w:author="Eniola" w:date="2018-08-15T15:02:00Z">
          <w:pPr>
            <w:pStyle w:val="ListParagraph"/>
            <w:numPr>
              <w:numId w:val="16"/>
            </w:numPr>
            <w:spacing w:line="360" w:lineRule="auto"/>
            <w:ind w:hanging="360"/>
            <w:jc w:val="both"/>
          </w:pPr>
        </w:pPrChange>
      </w:pPr>
      <w:del w:id="895" w:author="Eniola" w:date="2018-08-15T14:46:00Z">
        <w:r w:rsidRPr="00C2598B" w:rsidDel="003B69E1">
          <w:rPr>
            <w:rFonts w:ascii="Times New Roman" w:hAnsi="Times New Roman"/>
            <w:sz w:val="20"/>
            <w:szCs w:val="20"/>
          </w:rPr>
          <w:delText xml:space="preserve">Leslie Lamport, Robert Shostak and Marshall Pease (1982). The Byzantine Generals Problem, </w:delText>
        </w:r>
        <w:r w:rsidRPr="00A85BD5" w:rsidDel="003B69E1">
          <w:rPr>
            <w:rFonts w:ascii="Times New Roman" w:hAnsi="Times New Roman"/>
            <w:color w:val="auto"/>
            <w:sz w:val="20"/>
            <w:szCs w:val="20"/>
            <w:rPrChange w:id="896" w:author="Eniola" w:date="2018-08-08T18:20:00Z">
              <w:rPr/>
            </w:rPrChange>
          </w:rPr>
          <w:fldChar w:fldCharType="begin"/>
        </w:r>
        <w:r w:rsidRPr="00A85BD5" w:rsidDel="003B69E1">
          <w:rPr>
            <w:rFonts w:ascii="Times New Roman" w:hAnsi="Times New Roman"/>
            <w:sz w:val="20"/>
            <w:szCs w:val="20"/>
          </w:rPr>
          <w:delInstrText xml:space="preserve"> HYPERLINK "https://people.eecs.berkeley.edu/~luca/cs174/byzantine.pdf" </w:delInstrText>
        </w:r>
        <w:r w:rsidRPr="00A85BD5" w:rsidDel="003B69E1">
          <w:rPr>
            <w:rFonts w:ascii="Calibri" w:hAnsi="Calibri"/>
            <w:color w:val="auto"/>
            <w:sz w:val="22"/>
            <w:szCs w:val="22"/>
            <w:rPrChange w:id="897" w:author="Eniola" w:date="2018-08-08T18:20:00Z">
              <w:rPr>
                <w:rStyle w:val="Hyperlink"/>
                <w:rFonts w:ascii="Times New Roman" w:hAnsi="Times New Roman"/>
                <w:sz w:val="20"/>
                <w:szCs w:val="20"/>
              </w:rPr>
            </w:rPrChange>
          </w:rPr>
          <w:fldChar w:fldCharType="separate"/>
        </w:r>
        <w:r w:rsidRPr="00A85BD5" w:rsidDel="003B69E1">
          <w:rPr>
            <w:rStyle w:val="Hyperlink"/>
            <w:rFonts w:ascii="Times New Roman" w:hAnsi="Times New Roman"/>
            <w:sz w:val="20"/>
            <w:szCs w:val="20"/>
          </w:rPr>
          <w:delText>https://people.eecs.berkeley.edu/~luca/cs174/byzantine.pdf</w:delText>
        </w:r>
        <w:r w:rsidRPr="00A85BD5" w:rsidDel="003B69E1">
          <w:rPr>
            <w:rStyle w:val="Hyperlink"/>
            <w:rFonts w:ascii="Times New Roman" w:hAnsi="Times New Roman"/>
            <w:sz w:val="20"/>
            <w:szCs w:val="20"/>
            <w:rPrChange w:id="898" w:author="Eniola" w:date="2018-08-08T18:20:00Z">
              <w:rPr>
                <w:rStyle w:val="Hyperlink"/>
                <w:rFonts w:ascii="Times New Roman" w:hAnsi="Times New Roman"/>
                <w:sz w:val="20"/>
                <w:szCs w:val="20"/>
              </w:rPr>
            </w:rPrChange>
          </w:rPr>
          <w:fldChar w:fldCharType="end"/>
        </w:r>
        <w:r w:rsidRPr="00EF58CB" w:rsidDel="003B69E1">
          <w:rPr>
            <w:rFonts w:ascii="Times New Roman" w:hAnsi="Times New Roman"/>
            <w:sz w:val="20"/>
            <w:szCs w:val="20"/>
          </w:rPr>
          <w:delText>.</w:delText>
        </w:r>
      </w:del>
    </w:p>
    <w:p w14:paraId="3495D0A8" w14:textId="763DD17C" w:rsidR="005275AD" w:rsidRPr="00EF58CB" w:rsidDel="003B69E1" w:rsidRDefault="00DE4596">
      <w:pPr>
        <w:pStyle w:val="Heading1"/>
        <w:rPr>
          <w:ins w:id="899" w:author="user" w:date="2018-08-05T06:00:00Z"/>
          <w:del w:id="900" w:author="Eniola" w:date="2018-08-15T14:47:00Z"/>
          <w:rFonts w:ascii="Times New Roman" w:hAnsi="Times New Roman"/>
          <w:sz w:val="20"/>
          <w:szCs w:val="20"/>
        </w:rPr>
        <w:pPrChange w:id="901" w:author="Eniola" w:date="2018-08-15T15:02:00Z">
          <w:pPr>
            <w:pStyle w:val="ListParagraph"/>
            <w:numPr>
              <w:numId w:val="16"/>
            </w:numPr>
            <w:spacing w:line="360" w:lineRule="auto"/>
            <w:ind w:hanging="360"/>
            <w:jc w:val="both"/>
          </w:pPr>
        </w:pPrChange>
      </w:pPr>
      <w:del w:id="902" w:author="Eniola" w:date="2018-08-15T14:47:00Z">
        <w:r w:rsidRPr="00C2598B" w:rsidDel="003B69E1">
          <w:rPr>
            <w:rFonts w:ascii="Times New Roman" w:hAnsi="Times New Roman"/>
            <w:sz w:val="20"/>
            <w:szCs w:val="20"/>
          </w:rPr>
          <w:delText xml:space="preserve">Satoshi Nakamoto (2008). Bitcoin p2pe-cash paper, </w:delText>
        </w:r>
      </w:del>
      <w:ins w:id="903" w:author="user" w:date="2018-08-05T06:00:00Z">
        <w:del w:id="904" w:author="Eniola" w:date="2018-08-15T14:47:00Z">
          <w:r w:rsidR="00A570D1" w:rsidRPr="00EF58CB" w:rsidDel="003B69E1">
            <w:rPr>
              <w:rFonts w:ascii="Times New Roman" w:hAnsi="Times New Roman"/>
              <w:sz w:val="20"/>
              <w:szCs w:val="20"/>
            </w:rPr>
            <w:fldChar w:fldCharType="begin"/>
          </w:r>
          <w:r w:rsidR="00A570D1" w:rsidRPr="00A85BD5" w:rsidDel="003B69E1">
            <w:rPr>
              <w:rFonts w:ascii="Times New Roman" w:hAnsi="Times New Roman"/>
              <w:sz w:val="20"/>
              <w:szCs w:val="20"/>
            </w:rPr>
            <w:delInstrText xml:space="preserve"> HYPERLINK "</w:delInstrText>
          </w:r>
        </w:del>
      </w:ins>
      <w:del w:id="905" w:author="Eniola" w:date="2018-08-15T14:47:00Z">
        <w:r w:rsidR="00A570D1" w:rsidRPr="00A85BD5" w:rsidDel="003B69E1">
          <w:rPr>
            <w:rFonts w:ascii="Times New Roman" w:hAnsi="Times New Roman"/>
            <w:sz w:val="20"/>
            <w:szCs w:val="20"/>
          </w:rPr>
          <w:delInstrText>http://www.moril-achieve.com/cryptography@metzdowd.com/msgo9997.html</w:delInstrText>
        </w:r>
      </w:del>
      <w:ins w:id="906" w:author="user" w:date="2018-08-05T06:00:00Z">
        <w:del w:id="907" w:author="Eniola" w:date="2018-08-15T14:47:00Z">
          <w:r w:rsidR="00A570D1" w:rsidRPr="00A85BD5" w:rsidDel="003B69E1">
            <w:rPr>
              <w:rFonts w:ascii="Times New Roman" w:hAnsi="Times New Roman"/>
              <w:sz w:val="20"/>
              <w:szCs w:val="20"/>
            </w:rPr>
            <w:delInstrText xml:space="preserve">" </w:delInstrText>
          </w:r>
          <w:r w:rsidR="00A570D1" w:rsidRPr="00EF58CB" w:rsidDel="003B69E1">
            <w:rPr>
              <w:rFonts w:ascii="Times New Roman" w:hAnsi="Times New Roman"/>
              <w:sz w:val="20"/>
              <w:szCs w:val="20"/>
              <w:rPrChange w:id="908" w:author="Eniola" w:date="2018-08-08T18:20:00Z">
                <w:rPr>
                  <w:rFonts w:ascii="Times New Roman" w:eastAsiaTheme="majorEastAsia" w:hAnsi="Times New Roman" w:cstheme="majorBidi"/>
                  <w:color w:val="2E74B5" w:themeColor="accent1" w:themeShade="BF"/>
                  <w:sz w:val="20"/>
                  <w:szCs w:val="20"/>
                </w:rPr>
              </w:rPrChange>
            </w:rPr>
            <w:fldChar w:fldCharType="separate"/>
          </w:r>
        </w:del>
      </w:ins>
      <w:del w:id="909" w:author="Eniola" w:date="2018-08-15T14:47:00Z">
        <w:r w:rsidR="00A570D1" w:rsidRPr="00EF58CB" w:rsidDel="003B69E1">
          <w:rPr>
            <w:rStyle w:val="Hyperlink"/>
            <w:rFonts w:ascii="Times New Roman" w:hAnsi="Times New Roman"/>
            <w:sz w:val="20"/>
            <w:szCs w:val="20"/>
          </w:rPr>
          <w:delText>http://www.moril-achieve.com/cryptography@metzdowd.com/msgo9997.htm</w:delText>
        </w:r>
        <w:r w:rsidR="00A570D1" w:rsidRPr="00C2598B" w:rsidDel="003B69E1">
          <w:rPr>
            <w:rStyle w:val="Hyperlink"/>
            <w:rFonts w:ascii="Times New Roman" w:hAnsi="Times New Roman"/>
            <w:sz w:val="20"/>
            <w:szCs w:val="20"/>
          </w:rPr>
          <w:delText>l</w:delText>
        </w:r>
      </w:del>
      <w:ins w:id="910" w:author="user" w:date="2018-08-05T06:00:00Z">
        <w:del w:id="911" w:author="Eniola" w:date="2018-08-15T14:47:00Z">
          <w:r w:rsidR="00A570D1" w:rsidRPr="00EF58CB" w:rsidDel="003B69E1">
            <w:rPr>
              <w:rFonts w:ascii="Times New Roman" w:hAnsi="Times New Roman"/>
              <w:sz w:val="20"/>
              <w:szCs w:val="20"/>
            </w:rPr>
            <w:fldChar w:fldCharType="end"/>
          </w:r>
        </w:del>
      </w:ins>
      <w:commentRangeEnd w:id="829"/>
      <w:del w:id="912" w:author="Eniola" w:date="2018-08-15T14:47:00Z">
        <w:r w:rsidR="00A570D1" w:rsidRPr="00A85BD5" w:rsidDel="003B69E1">
          <w:rPr>
            <w:rStyle w:val="CommentReference"/>
            <w:rFonts w:ascii="Times New Roman" w:hAnsi="Times New Roman"/>
            <w:sz w:val="20"/>
            <w:szCs w:val="20"/>
            <w:rPrChange w:id="913" w:author="Eniola" w:date="2018-08-08T18:20:00Z">
              <w:rPr>
                <w:rStyle w:val="CommentReference"/>
              </w:rPr>
            </w:rPrChange>
          </w:rPr>
          <w:commentReference w:id="829"/>
        </w:r>
      </w:del>
    </w:p>
    <w:p w14:paraId="727283C3" w14:textId="5D6E452A" w:rsidR="00A570D1" w:rsidRPr="00EF58CB" w:rsidDel="00D50988" w:rsidRDefault="00A570D1">
      <w:pPr>
        <w:pStyle w:val="Heading1"/>
        <w:rPr>
          <w:ins w:id="914" w:author="user" w:date="2018-08-05T06:00:00Z"/>
          <w:del w:id="915" w:author="Eniola" w:date="2018-08-15T14:49:00Z"/>
          <w:rFonts w:ascii="Times New Roman" w:hAnsi="Times New Roman"/>
          <w:sz w:val="20"/>
          <w:szCs w:val="20"/>
        </w:rPr>
        <w:pPrChange w:id="916" w:author="Eniola" w:date="2018-08-15T15:02:00Z">
          <w:pPr>
            <w:pStyle w:val="ListParagraph"/>
            <w:numPr>
              <w:numId w:val="16"/>
            </w:numPr>
            <w:spacing w:line="360" w:lineRule="auto"/>
            <w:ind w:hanging="360"/>
            <w:jc w:val="both"/>
          </w:pPr>
        </w:pPrChange>
      </w:pPr>
    </w:p>
    <w:p w14:paraId="2E35BBAA" w14:textId="296AF409" w:rsidR="008D6AE1" w:rsidRPr="00A85BD5" w:rsidDel="00D50988" w:rsidRDefault="008D6AE1">
      <w:pPr>
        <w:pStyle w:val="Heading1"/>
        <w:rPr>
          <w:ins w:id="917" w:author="user" w:date="2018-08-05T06:01:00Z"/>
          <w:del w:id="918" w:author="Eniola" w:date="2018-08-15T14:49:00Z"/>
          <w:rFonts w:ascii="Times New Roman" w:hAnsi="Times New Roman"/>
          <w:sz w:val="20"/>
          <w:szCs w:val="20"/>
        </w:rPr>
        <w:pPrChange w:id="919" w:author="Eniola" w:date="2018-08-15T15:02:00Z">
          <w:pPr>
            <w:pStyle w:val="ListParagraph"/>
            <w:numPr>
              <w:numId w:val="16"/>
            </w:numPr>
            <w:spacing w:line="360" w:lineRule="auto"/>
            <w:ind w:hanging="360"/>
            <w:jc w:val="both"/>
          </w:pPr>
        </w:pPrChange>
      </w:pPr>
      <w:ins w:id="920" w:author="user" w:date="2018-08-05T06:01:00Z">
        <w:del w:id="921" w:author="Eniola" w:date="2018-08-15T14:49:00Z">
          <w:r w:rsidRPr="00DE0822" w:rsidDel="00D50988">
            <w:rPr>
              <w:rFonts w:ascii="Times New Roman" w:hAnsi="Times New Roman"/>
              <w:sz w:val="20"/>
              <w:szCs w:val="20"/>
            </w:rPr>
            <w:delText>Author needs to real</w:delText>
          </w:r>
        </w:del>
      </w:ins>
      <w:ins w:id="922" w:author="user" w:date="2018-08-05T06:02:00Z">
        <w:del w:id="923" w:author="Eniola" w:date="2018-08-15T14:49:00Z">
          <w:r w:rsidR="00562A05" w:rsidRPr="00DE0822" w:rsidDel="00D50988">
            <w:rPr>
              <w:rFonts w:ascii="Times New Roman" w:hAnsi="Times New Roman"/>
              <w:sz w:val="20"/>
              <w:szCs w:val="20"/>
            </w:rPr>
            <w:delText>l</w:delText>
          </w:r>
        </w:del>
      </w:ins>
      <w:ins w:id="924" w:author="user" w:date="2018-08-05T06:01:00Z">
        <w:del w:id="925" w:author="Eniola" w:date="2018-08-15T14:49:00Z">
          <w:r w:rsidRPr="00DE0822" w:rsidDel="00D50988">
            <w:rPr>
              <w:rFonts w:ascii="Times New Roman" w:hAnsi="Times New Roman"/>
              <w:sz w:val="20"/>
              <w:szCs w:val="20"/>
            </w:rPr>
            <w:delText xml:space="preserve">y demonstrate the application of ‘blockchain technology’ to achieve the objectives that he set out in the </w:delText>
          </w:r>
        </w:del>
      </w:ins>
      <w:ins w:id="926" w:author="user" w:date="2018-08-05T06:02:00Z">
        <w:del w:id="927" w:author="Eniola" w:date="2018-08-15T14:49:00Z">
          <w:r w:rsidR="00562A05" w:rsidRPr="00A85BD5" w:rsidDel="00D50988">
            <w:rPr>
              <w:rFonts w:ascii="Times New Roman" w:hAnsi="Times New Roman"/>
              <w:sz w:val="20"/>
              <w:szCs w:val="20"/>
            </w:rPr>
            <w:delText>abstract</w:delText>
          </w:r>
        </w:del>
      </w:ins>
      <w:ins w:id="928" w:author="user" w:date="2018-08-05T06:01:00Z">
        <w:del w:id="929" w:author="Eniola" w:date="2018-08-15T14:49:00Z">
          <w:r w:rsidRPr="00A85BD5" w:rsidDel="00D50988">
            <w:rPr>
              <w:rFonts w:ascii="Times New Roman" w:hAnsi="Times New Roman"/>
              <w:sz w:val="20"/>
              <w:szCs w:val="20"/>
            </w:rPr>
            <w:delText>.</w:delText>
          </w:r>
        </w:del>
      </w:ins>
    </w:p>
    <w:p w14:paraId="7EEC3811" w14:textId="77777777" w:rsidR="00C16786" w:rsidRPr="00A85BD5" w:rsidRDefault="00A570D1" w:rsidP="00C16786">
      <w:pPr>
        <w:pStyle w:val="Heading1"/>
        <w:rPr>
          <w:rFonts w:ascii="Times New Roman" w:hAnsi="Times New Roman"/>
          <w:sz w:val="20"/>
          <w:szCs w:val="20"/>
        </w:rPr>
      </w:pPr>
      <w:ins w:id="930" w:author="user" w:date="2018-08-05T06:00:00Z">
        <w:del w:id="931" w:author="Eniola" w:date="2018-08-15T14:49:00Z">
          <w:r w:rsidRPr="00A85BD5" w:rsidDel="00D50988">
            <w:rPr>
              <w:rFonts w:ascii="Times New Roman" w:hAnsi="Times New Roman"/>
              <w:sz w:val="20"/>
              <w:szCs w:val="20"/>
            </w:rPr>
            <w:delText>This paper is accepted subject to effecting the changes above</w:delText>
          </w:r>
        </w:del>
      </w:ins>
    </w:p>
    <w:customXmlInsRangeStart w:id="932" w:author="Eniola" w:date="2018-08-15T15:02:00Z"/>
    <w:sdt>
      <w:sdtPr>
        <w:rPr>
          <w:rFonts w:ascii="Calibri" w:eastAsia="Calibri" w:hAnsi="Calibri" w:cs="Times New Roman"/>
          <w:color w:val="auto"/>
          <w:sz w:val="22"/>
          <w:szCs w:val="22"/>
        </w:rPr>
        <w:id w:val="-966652933"/>
        <w:docPartObj>
          <w:docPartGallery w:val="Bibliographies"/>
          <w:docPartUnique/>
        </w:docPartObj>
      </w:sdtPr>
      <w:sdtEndPr>
        <w:rPr>
          <w:rFonts w:ascii="Times New Roman" w:hAnsi="Times New Roman"/>
          <w:sz w:val="20"/>
          <w:szCs w:val="20"/>
        </w:rPr>
      </w:sdtEndPr>
      <w:sdtContent>
        <w:customXmlInsRangeEnd w:id="932"/>
        <w:p w14:paraId="472FF04B" w14:textId="321843A6" w:rsidR="00C16786" w:rsidRDefault="00B67CA9">
          <w:pPr>
            <w:pStyle w:val="Heading1"/>
            <w:rPr>
              <w:ins w:id="933" w:author="Eniola" w:date="2018-08-15T15:06:00Z"/>
              <w:rFonts w:ascii="Times New Roman" w:hAnsi="Times New Roman" w:cs="Times New Roman"/>
              <w:b/>
              <w:color w:val="000000" w:themeColor="text1"/>
              <w:sz w:val="20"/>
              <w:szCs w:val="20"/>
              <w:rPrChange w:id="934" w:author="Eniola" w:date="2018-08-08T18:20:00Z">
                <w:rPr>
                  <w:ins w:id="935" w:author="Eniola" w:date="2018-08-15T15:06:00Z"/>
                </w:rPr>
              </w:rPrChange>
            </w:rPr>
          </w:pPr>
          <w:ins w:id="936" w:author="Eniola" w:date="2018-08-15T15:02:00Z">
            <w:r w:rsidRPr="00B67CA9">
              <w:rPr>
                <w:rFonts w:ascii="Times New Roman" w:hAnsi="Times New Roman" w:cs="Times New Roman"/>
                <w:b/>
                <w:color w:val="000000" w:themeColor="text1"/>
                <w:sz w:val="20"/>
                <w:szCs w:val="20"/>
                <w:rPrChange w:id="937" w:author="Eniola" w:date="2018-08-15T15:06:00Z">
                  <w:rPr>
                    <w:rFonts w:ascii="Times New Roman" w:hAnsi="Times New Roman" w:cs="Times New Roman"/>
                    <w:b/>
                    <w:sz w:val="20"/>
                    <w:szCs w:val="20"/>
                  </w:rPr>
                </w:rPrChange>
              </w:rPr>
              <w:t>REFERENCES</w:t>
            </w:r>
          </w:ins>
        </w:p>
        <w:p w14:paraId="67E7F7D1" w14:textId="77777777" w:rsidR="000715EA" w:rsidRPr="000715EA" w:rsidRDefault="000715EA">
          <w:pPr>
            <w:rPr>
              <w:ins w:id="938" w:author="Eniola" w:date="2018-08-15T15:02:00Z"/>
              <w:rPrChange w:id="939" w:author="Eniola" w:date="2018-08-15T15:06:00Z">
                <w:rPr>
                  <w:ins w:id="940" w:author="Eniola" w:date="2018-08-15T15:02:00Z"/>
                </w:rPr>
              </w:rPrChange>
            </w:rPr>
            <w:pPrChange w:id="941" w:author="Eniola" w:date="2018-08-15T15:06:00Z">
              <w:pPr>
                <w:pStyle w:val="Heading1"/>
              </w:pPr>
            </w:pPrChange>
          </w:pPr>
        </w:p>
        <w:customXmlInsRangeStart w:id="942" w:author="Eniola" w:date="2018-08-15T15:02:00Z"/>
        <w:sdt>
          <w:sdtPr>
            <w:rPr>
              <w:rFonts w:ascii="Times New Roman" w:hAnsi="Times New Roman"/>
              <w:sz w:val="20"/>
              <w:szCs w:val="20"/>
            </w:rPr>
            <w:id w:val="-573587230"/>
            <w:bibliography/>
          </w:sdtPr>
          <w:sdtEndPr/>
          <w:sdtContent>
            <w:customXmlInsRangeEnd w:id="942"/>
            <w:p w14:paraId="7C6F2CF6" w14:textId="5E60A98F" w:rsidR="00C16786" w:rsidRPr="00B67CA9" w:rsidRDefault="00C16786">
              <w:pPr>
                <w:pStyle w:val="Bibliography"/>
                <w:numPr>
                  <w:ilvl w:val="0"/>
                  <w:numId w:val="19"/>
                </w:numPr>
                <w:rPr>
                  <w:rFonts w:ascii="Times New Roman" w:hAnsi="Times New Roman"/>
                  <w:noProof/>
                  <w:sz w:val="20"/>
                  <w:szCs w:val="20"/>
                  <w:rPrChange w:id="943" w:author="Eniola" w:date="2018-08-15T15:05:00Z">
                    <w:rPr>
                      <w:noProof/>
                      <w:sz w:val="24"/>
                      <w:szCs w:val="24"/>
                    </w:rPr>
                  </w:rPrChange>
                </w:rPr>
                <w:pPrChange w:id="944" w:author="Eniola" w:date="2018-08-15T15:03:00Z">
                  <w:pPr>
                    <w:pStyle w:val="Bibliography"/>
                  </w:pPr>
                </w:pPrChange>
              </w:pPr>
              <w:ins w:id="945" w:author="Eniola" w:date="2018-08-15T15:02:00Z">
                <w:r w:rsidRPr="00B67CA9">
                  <w:rPr>
                    <w:rFonts w:ascii="Times New Roman" w:hAnsi="Times New Roman"/>
                    <w:sz w:val="20"/>
                    <w:szCs w:val="20"/>
                    <w:rPrChange w:id="946" w:author="Eniola" w:date="2018-08-15T15:05:00Z">
                      <w:rPr/>
                    </w:rPrChange>
                  </w:rPr>
                  <w:fldChar w:fldCharType="begin"/>
                </w:r>
                <w:r w:rsidRPr="00B67CA9">
                  <w:rPr>
                    <w:rFonts w:ascii="Times New Roman" w:hAnsi="Times New Roman"/>
                    <w:sz w:val="20"/>
                    <w:szCs w:val="20"/>
                    <w:rPrChange w:id="947" w:author="Eniola" w:date="2018-08-15T15:05:00Z">
                      <w:rPr/>
                    </w:rPrChange>
                  </w:rPr>
                  <w:instrText xml:space="preserve"> BIBLIOGRAPHY </w:instrText>
                </w:r>
                <w:r w:rsidRPr="00B67CA9">
                  <w:rPr>
                    <w:rFonts w:ascii="Times New Roman" w:hAnsi="Times New Roman"/>
                    <w:sz w:val="20"/>
                    <w:szCs w:val="20"/>
                    <w:rPrChange w:id="948" w:author="Eniola" w:date="2018-08-15T15:05:00Z">
                      <w:rPr>
                        <w:b/>
                        <w:bCs/>
                        <w:noProof/>
                      </w:rPr>
                    </w:rPrChange>
                  </w:rPr>
                  <w:fldChar w:fldCharType="separate"/>
                </w:r>
              </w:ins>
              <w:r w:rsidRPr="00B67CA9">
                <w:rPr>
                  <w:rFonts w:ascii="Times New Roman" w:hAnsi="Times New Roman"/>
                  <w:noProof/>
                  <w:sz w:val="20"/>
                  <w:szCs w:val="20"/>
                  <w:rPrChange w:id="949" w:author="Eniola" w:date="2018-08-15T15:05:00Z">
                    <w:rPr>
                      <w:noProof/>
                    </w:rPr>
                  </w:rPrChange>
                </w:rPr>
                <w:t xml:space="preserve">Bronworth, A., 2016. </w:t>
              </w:r>
              <w:r w:rsidRPr="00B67CA9">
                <w:rPr>
                  <w:rFonts w:ascii="Times New Roman" w:hAnsi="Times New Roman"/>
                  <w:i/>
                  <w:iCs/>
                  <w:noProof/>
                  <w:sz w:val="20"/>
                  <w:szCs w:val="20"/>
                  <w:rPrChange w:id="950" w:author="Eniola" w:date="2018-08-15T15:05:00Z">
                    <w:rPr>
                      <w:i/>
                      <w:iCs/>
                      <w:noProof/>
                    </w:rPr>
                  </w:rPrChange>
                </w:rPr>
                <w:t xml:space="preserve">MIT License. </w:t>
              </w:r>
              <w:r w:rsidRPr="00B67CA9">
                <w:rPr>
                  <w:rFonts w:ascii="Times New Roman" w:hAnsi="Times New Roman"/>
                  <w:noProof/>
                  <w:sz w:val="20"/>
                  <w:szCs w:val="20"/>
                  <w:rPrChange w:id="951" w:author="Eniola" w:date="2018-08-15T15:05:00Z">
                    <w:rPr>
                      <w:noProof/>
                    </w:rPr>
                  </w:rPrChange>
                </w:rPr>
                <w:t xml:space="preserve">[Online] </w:t>
              </w:r>
              <w:r w:rsidRPr="00B67CA9">
                <w:rPr>
                  <w:rFonts w:ascii="Times New Roman" w:hAnsi="Times New Roman"/>
                  <w:noProof/>
                  <w:sz w:val="20"/>
                  <w:szCs w:val="20"/>
                  <w:rPrChange w:id="952" w:author="Eniola" w:date="2018-08-15T15:05:00Z">
                    <w:rPr>
                      <w:noProof/>
                    </w:rPr>
                  </w:rPrChange>
                </w:rPr>
                <w:br/>
                <w:t xml:space="preserve">Available at: </w:t>
              </w:r>
              <w:r w:rsidRPr="00B67CA9">
                <w:rPr>
                  <w:rFonts w:ascii="Times New Roman" w:hAnsi="Times New Roman"/>
                  <w:noProof/>
                  <w:sz w:val="20"/>
                  <w:szCs w:val="20"/>
                  <w:u w:val="single"/>
                  <w:rPrChange w:id="953" w:author="Eniola" w:date="2018-08-15T15:05:00Z">
                    <w:rPr>
                      <w:noProof/>
                      <w:u w:val="single"/>
                    </w:rPr>
                  </w:rPrChange>
                </w:rPr>
                <w:t>https://www.github.com/anders94/blockchain-demo/blob/master/LICENSE.</w:t>
              </w:r>
              <w:r w:rsidRPr="00B67CA9">
                <w:rPr>
                  <w:rFonts w:ascii="Times New Roman" w:hAnsi="Times New Roman"/>
                  <w:noProof/>
                  <w:sz w:val="20"/>
                  <w:szCs w:val="20"/>
                  <w:rPrChange w:id="954" w:author="Eniola" w:date="2018-08-15T15:05:00Z">
                    <w:rPr>
                      <w:noProof/>
                    </w:rPr>
                  </w:rPrChange>
                </w:rPr>
                <w:br/>
                <w:t>[Accessed 2018].</w:t>
              </w:r>
            </w:p>
            <w:p w14:paraId="501CDBAB" w14:textId="57A1D5A4" w:rsidR="00C16786" w:rsidRPr="00B67CA9" w:rsidRDefault="00C16786">
              <w:pPr>
                <w:pStyle w:val="Bibliography"/>
                <w:numPr>
                  <w:ilvl w:val="0"/>
                  <w:numId w:val="19"/>
                </w:numPr>
                <w:rPr>
                  <w:rFonts w:ascii="Times New Roman" w:hAnsi="Times New Roman"/>
                  <w:noProof/>
                  <w:sz w:val="20"/>
                  <w:szCs w:val="20"/>
                  <w:rPrChange w:id="955" w:author="Eniola" w:date="2018-08-15T15:05:00Z">
                    <w:rPr>
                      <w:noProof/>
                    </w:rPr>
                  </w:rPrChange>
                </w:rPr>
                <w:pPrChange w:id="956" w:author="Eniola" w:date="2018-08-15T15:03:00Z">
                  <w:pPr>
                    <w:pStyle w:val="Bibliography"/>
                  </w:pPr>
                </w:pPrChange>
              </w:pPr>
              <w:r w:rsidRPr="00B67CA9">
                <w:rPr>
                  <w:rFonts w:ascii="Times New Roman" w:hAnsi="Times New Roman"/>
                  <w:noProof/>
                  <w:sz w:val="20"/>
                  <w:szCs w:val="20"/>
                  <w:rPrChange w:id="957" w:author="Eniola" w:date="2018-08-15T15:05:00Z">
                    <w:rPr>
                      <w:noProof/>
                    </w:rPr>
                  </w:rPrChange>
                </w:rPr>
                <w:t xml:space="preserve">Buterin, V., 2017. </w:t>
              </w:r>
              <w:r w:rsidRPr="00B67CA9">
                <w:rPr>
                  <w:rFonts w:ascii="Times New Roman" w:hAnsi="Times New Roman"/>
                  <w:i/>
                  <w:iCs/>
                  <w:noProof/>
                  <w:sz w:val="20"/>
                  <w:szCs w:val="20"/>
                  <w:rPrChange w:id="958" w:author="Eniola" w:date="2018-08-15T15:05:00Z">
                    <w:rPr>
                      <w:i/>
                      <w:iCs/>
                      <w:noProof/>
                    </w:rPr>
                  </w:rPrChange>
                </w:rPr>
                <w:t xml:space="preserve">The Meaning of Decentralization. </w:t>
              </w:r>
              <w:r w:rsidRPr="00B67CA9">
                <w:rPr>
                  <w:rFonts w:ascii="Times New Roman" w:hAnsi="Times New Roman"/>
                  <w:noProof/>
                  <w:sz w:val="20"/>
                  <w:szCs w:val="20"/>
                  <w:rPrChange w:id="959" w:author="Eniola" w:date="2018-08-15T15:05:00Z">
                    <w:rPr>
                      <w:noProof/>
                    </w:rPr>
                  </w:rPrChange>
                </w:rPr>
                <w:t xml:space="preserve">[Online] </w:t>
              </w:r>
              <w:r w:rsidRPr="00B67CA9">
                <w:rPr>
                  <w:rFonts w:ascii="Times New Roman" w:hAnsi="Times New Roman"/>
                  <w:noProof/>
                  <w:sz w:val="20"/>
                  <w:szCs w:val="20"/>
                  <w:rPrChange w:id="960" w:author="Eniola" w:date="2018-08-15T15:05:00Z">
                    <w:rPr>
                      <w:noProof/>
                    </w:rPr>
                  </w:rPrChange>
                </w:rPr>
                <w:br/>
                <w:t xml:space="preserve">Available at: </w:t>
              </w:r>
              <w:r w:rsidRPr="00B67CA9">
                <w:rPr>
                  <w:rFonts w:ascii="Times New Roman" w:hAnsi="Times New Roman"/>
                  <w:noProof/>
                  <w:sz w:val="20"/>
                  <w:szCs w:val="20"/>
                  <w:u w:val="single"/>
                  <w:rPrChange w:id="961" w:author="Eniola" w:date="2018-08-15T15:05:00Z">
                    <w:rPr>
                      <w:noProof/>
                      <w:u w:val="single"/>
                    </w:rPr>
                  </w:rPrChange>
                </w:rPr>
                <w:t>https://www.medium.com/@vitalikbuterin/the-meaning of decentralization-a0c92b76a274</w:t>
              </w:r>
              <w:r w:rsidRPr="00B67CA9">
                <w:rPr>
                  <w:rFonts w:ascii="Times New Roman" w:hAnsi="Times New Roman"/>
                  <w:noProof/>
                  <w:sz w:val="20"/>
                  <w:szCs w:val="20"/>
                  <w:rPrChange w:id="962" w:author="Eniola" w:date="2018-08-15T15:05:00Z">
                    <w:rPr>
                      <w:noProof/>
                    </w:rPr>
                  </w:rPrChange>
                </w:rPr>
                <w:br/>
                <w:t>[Accessed 2018].</w:t>
              </w:r>
            </w:p>
            <w:p w14:paraId="7E240429" w14:textId="77777777" w:rsidR="00C16786" w:rsidRPr="00B67CA9" w:rsidRDefault="00C16786">
              <w:pPr>
                <w:pStyle w:val="Bibliography"/>
                <w:numPr>
                  <w:ilvl w:val="0"/>
                  <w:numId w:val="19"/>
                </w:numPr>
                <w:rPr>
                  <w:rFonts w:ascii="Times New Roman" w:hAnsi="Times New Roman"/>
                  <w:noProof/>
                  <w:sz w:val="20"/>
                  <w:szCs w:val="20"/>
                  <w:rPrChange w:id="963" w:author="Eniola" w:date="2018-08-15T15:05:00Z">
                    <w:rPr>
                      <w:noProof/>
                    </w:rPr>
                  </w:rPrChange>
                </w:rPr>
                <w:pPrChange w:id="964" w:author="Eniola" w:date="2018-08-15T15:03:00Z">
                  <w:pPr>
                    <w:pStyle w:val="Bibliography"/>
                  </w:pPr>
                </w:pPrChange>
              </w:pPr>
              <w:r w:rsidRPr="00B67CA9">
                <w:rPr>
                  <w:rFonts w:ascii="Times New Roman" w:hAnsi="Times New Roman"/>
                  <w:noProof/>
                  <w:sz w:val="20"/>
                  <w:szCs w:val="20"/>
                  <w:rPrChange w:id="965" w:author="Eniola" w:date="2018-08-15T15:05:00Z">
                    <w:rPr>
                      <w:noProof/>
                    </w:rPr>
                  </w:rPrChange>
                </w:rPr>
                <w:t xml:space="preserve">Christ Berg, S. D. a. J. P., 2017. </w:t>
              </w:r>
              <w:r w:rsidRPr="00B67CA9">
                <w:rPr>
                  <w:rFonts w:ascii="Times New Roman" w:hAnsi="Times New Roman"/>
                  <w:i/>
                  <w:iCs/>
                  <w:noProof/>
                  <w:sz w:val="20"/>
                  <w:szCs w:val="20"/>
                  <w:rPrChange w:id="966" w:author="Eniola" w:date="2018-08-15T15:05:00Z">
                    <w:rPr>
                      <w:i/>
                      <w:iCs/>
                      <w:noProof/>
                    </w:rPr>
                  </w:rPrChange>
                </w:rPr>
                <w:t xml:space="preserve">The Blockcain Economy: A Beginner’s Guide to Institutional Cryptoeconomics. </w:t>
              </w:r>
              <w:r w:rsidRPr="00B67CA9">
                <w:rPr>
                  <w:rFonts w:ascii="Times New Roman" w:hAnsi="Times New Roman"/>
                  <w:noProof/>
                  <w:sz w:val="20"/>
                  <w:szCs w:val="20"/>
                  <w:rPrChange w:id="967" w:author="Eniola" w:date="2018-08-15T15:05:00Z">
                    <w:rPr>
                      <w:noProof/>
                    </w:rPr>
                  </w:rPrChange>
                </w:rPr>
                <w:t xml:space="preserve">[Online] </w:t>
              </w:r>
              <w:r w:rsidRPr="00B67CA9">
                <w:rPr>
                  <w:rFonts w:ascii="Times New Roman" w:hAnsi="Times New Roman"/>
                  <w:noProof/>
                  <w:sz w:val="20"/>
                  <w:szCs w:val="20"/>
                  <w:rPrChange w:id="968" w:author="Eniola" w:date="2018-08-15T15:05:00Z">
                    <w:rPr>
                      <w:noProof/>
                    </w:rPr>
                  </w:rPrChange>
                </w:rPr>
                <w:br/>
                <w:t xml:space="preserve">Available at: </w:t>
              </w:r>
              <w:r w:rsidRPr="00B67CA9">
                <w:rPr>
                  <w:rFonts w:ascii="Times New Roman" w:hAnsi="Times New Roman"/>
                  <w:noProof/>
                  <w:sz w:val="20"/>
                  <w:szCs w:val="20"/>
                  <w:u w:val="single"/>
                  <w:rPrChange w:id="969" w:author="Eniola" w:date="2018-08-15T15:05:00Z">
                    <w:rPr>
                      <w:noProof/>
                      <w:u w:val="single"/>
                    </w:rPr>
                  </w:rPrChange>
                </w:rPr>
                <w:t>https://www.medium.com/@cryptoeconomics/the-blockchain-economy-a-beginners-guide-to-institutional-cryptoeconomics-64bf2fbeec</w:t>
              </w:r>
              <w:r w:rsidRPr="00B67CA9">
                <w:rPr>
                  <w:rFonts w:ascii="Times New Roman" w:hAnsi="Times New Roman"/>
                  <w:noProof/>
                  <w:sz w:val="20"/>
                  <w:szCs w:val="20"/>
                  <w:rPrChange w:id="970" w:author="Eniola" w:date="2018-08-15T15:05:00Z">
                    <w:rPr>
                      <w:noProof/>
                    </w:rPr>
                  </w:rPrChange>
                </w:rPr>
                <w:br/>
                <w:t>[Accessed July 2018].</w:t>
              </w:r>
            </w:p>
            <w:p w14:paraId="46C09F51" w14:textId="77777777" w:rsidR="00C16786" w:rsidRPr="00B67CA9" w:rsidRDefault="00C16786">
              <w:pPr>
                <w:pStyle w:val="Bibliography"/>
                <w:numPr>
                  <w:ilvl w:val="0"/>
                  <w:numId w:val="19"/>
                </w:numPr>
                <w:rPr>
                  <w:rFonts w:ascii="Times New Roman" w:hAnsi="Times New Roman"/>
                  <w:noProof/>
                  <w:sz w:val="20"/>
                  <w:szCs w:val="20"/>
                  <w:rPrChange w:id="971" w:author="Eniola" w:date="2018-08-15T15:05:00Z">
                    <w:rPr>
                      <w:noProof/>
                    </w:rPr>
                  </w:rPrChange>
                </w:rPr>
                <w:pPrChange w:id="972" w:author="Eniola" w:date="2018-08-15T15:03:00Z">
                  <w:pPr>
                    <w:pStyle w:val="Bibliography"/>
                  </w:pPr>
                </w:pPrChange>
              </w:pPr>
              <w:r w:rsidRPr="00B67CA9">
                <w:rPr>
                  <w:rFonts w:ascii="Times New Roman" w:hAnsi="Times New Roman"/>
                  <w:noProof/>
                  <w:sz w:val="20"/>
                  <w:szCs w:val="20"/>
                  <w:rPrChange w:id="973" w:author="Eniola" w:date="2018-08-15T15:05:00Z">
                    <w:rPr>
                      <w:noProof/>
                    </w:rPr>
                  </w:rPrChange>
                </w:rPr>
                <w:t xml:space="preserve">Ebiri, K., 2016. </w:t>
              </w:r>
              <w:r w:rsidRPr="00B67CA9">
                <w:rPr>
                  <w:rFonts w:ascii="Times New Roman" w:hAnsi="Times New Roman"/>
                  <w:i/>
                  <w:iCs/>
                  <w:noProof/>
                  <w:sz w:val="20"/>
                  <w:szCs w:val="20"/>
                  <w:rPrChange w:id="974" w:author="Eniola" w:date="2018-08-15T15:05:00Z">
                    <w:rPr>
                      <w:i/>
                      <w:iCs/>
                      <w:noProof/>
                    </w:rPr>
                  </w:rPrChange>
                </w:rPr>
                <w:t xml:space="preserve">The Guardian News, How Card Readers Were Manipulated by INEC. </w:t>
              </w:r>
              <w:r w:rsidRPr="00B67CA9">
                <w:rPr>
                  <w:rFonts w:ascii="Times New Roman" w:hAnsi="Times New Roman"/>
                  <w:noProof/>
                  <w:sz w:val="20"/>
                  <w:szCs w:val="20"/>
                  <w:rPrChange w:id="975" w:author="Eniola" w:date="2018-08-15T15:05:00Z">
                    <w:rPr>
                      <w:noProof/>
                    </w:rPr>
                  </w:rPrChange>
                </w:rPr>
                <w:t xml:space="preserve">[Online] </w:t>
              </w:r>
              <w:r w:rsidRPr="00B67CA9">
                <w:rPr>
                  <w:rFonts w:ascii="Times New Roman" w:hAnsi="Times New Roman"/>
                  <w:noProof/>
                  <w:sz w:val="20"/>
                  <w:szCs w:val="20"/>
                  <w:rPrChange w:id="976" w:author="Eniola" w:date="2018-08-15T15:05:00Z">
                    <w:rPr>
                      <w:noProof/>
                    </w:rPr>
                  </w:rPrChange>
                </w:rPr>
                <w:br/>
                <w:t xml:space="preserve">Available at: </w:t>
              </w:r>
              <w:r w:rsidRPr="00B67CA9">
                <w:rPr>
                  <w:rFonts w:ascii="Times New Roman" w:hAnsi="Times New Roman"/>
                  <w:noProof/>
                  <w:sz w:val="20"/>
                  <w:szCs w:val="20"/>
                  <w:u w:val="single"/>
                  <w:rPrChange w:id="977" w:author="Eniola" w:date="2018-08-15T15:05:00Z">
                    <w:rPr>
                      <w:noProof/>
                      <w:u w:val="single"/>
                    </w:rPr>
                  </w:rPrChange>
                </w:rPr>
                <w:t>https://www.guardia.ng/news/how-cardreaders-were-manipulated-by-inec</w:t>
              </w:r>
              <w:r w:rsidRPr="00B67CA9">
                <w:rPr>
                  <w:rFonts w:ascii="Times New Roman" w:hAnsi="Times New Roman"/>
                  <w:noProof/>
                  <w:sz w:val="20"/>
                  <w:szCs w:val="20"/>
                  <w:rPrChange w:id="978" w:author="Eniola" w:date="2018-08-15T15:05:00Z">
                    <w:rPr>
                      <w:noProof/>
                    </w:rPr>
                  </w:rPrChange>
                </w:rPr>
                <w:br/>
                <w:t>[Accessed May 2018].</w:t>
              </w:r>
            </w:p>
            <w:p w14:paraId="66ACBB2B" w14:textId="77777777" w:rsidR="00C16786" w:rsidRPr="00B67CA9" w:rsidRDefault="00C16786">
              <w:pPr>
                <w:pStyle w:val="Bibliography"/>
                <w:numPr>
                  <w:ilvl w:val="0"/>
                  <w:numId w:val="19"/>
                </w:numPr>
                <w:rPr>
                  <w:rFonts w:ascii="Times New Roman" w:hAnsi="Times New Roman"/>
                  <w:noProof/>
                  <w:sz w:val="20"/>
                  <w:szCs w:val="20"/>
                  <w:rPrChange w:id="979" w:author="Eniola" w:date="2018-08-15T15:05:00Z">
                    <w:rPr>
                      <w:noProof/>
                    </w:rPr>
                  </w:rPrChange>
                </w:rPr>
                <w:pPrChange w:id="980" w:author="Eniola" w:date="2018-08-15T15:03:00Z">
                  <w:pPr>
                    <w:pStyle w:val="Bibliography"/>
                  </w:pPr>
                </w:pPrChange>
              </w:pPr>
              <w:r w:rsidRPr="00B67CA9">
                <w:rPr>
                  <w:rFonts w:ascii="Times New Roman" w:hAnsi="Times New Roman"/>
                  <w:noProof/>
                  <w:sz w:val="20"/>
                  <w:szCs w:val="20"/>
                  <w:rPrChange w:id="981" w:author="Eniola" w:date="2018-08-15T15:05:00Z">
                    <w:rPr>
                      <w:noProof/>
                    </w:rPr>
                  </w:rPrChange>
                </w:rPr>
                <w:t xml:space="preserve">Feig, E., 2018. </w:t>
              </w:r>
              <w:r w:rsidRPr="00B67CA9">
                <w:rPr>
                  <w:rFonts w:ascii="Times New Roman" w:hAnsi="Times New Roman"/>
                  <w:i/>
                  <w:iCs/>
                  <w:noProof/>
                  <w:sz w:val="20"/>
                  <w:szCs w:val="20"/>
                  <w:rPrChange w:id="982" w:author="Eniola" w:date="2018-08-15T15:05:00Z">
                    <w:rPr>
                      <w:i/>
                      <w:iCs/>
                      <w:noProof/>
                    </w:rPr>
                  </w:rPrChange>
                </w:rPr>
                <w:t xml:space="preserve">A frame for Blockchain- Based Application. </w:t>
              </w:r>
              <w:r w:rsidRPr="00B67CA9">
                <w:rPr>
                  <w:rFonts w:ascii="Times New Roman" w:hAnsi="Times New Roman"/>
                  <w:noProof/>
                  <w:sz w:val="20"/>
                  <w:szCs w:val="20"/>
                  <w:rPrChange w:id="983" w:author="Eniola" w:date="2018-08-15T15:05:00Z">
                    <w:rPr>
                      <w:noProof/>
                    </w:rPr>
                  </w:rPrChange>
                </w:rPr>
                <w:t xml:space="preserve">[Online] </w:t>
              </w:r>
              <w:r w:rsidRPr="00B67CA9">
                <w:rPr>
                  <w:rFonts w:ascii="Times New Roman" w:hAnsi="Times New Roman"/>
                  <w:noProof/>
                  <w:sz w:val="20"/>
                  <w:szCs w:val="20"/>
                  <w:rPrChange w:id="984" w:author="Eniola" w:date="2018-08-15T15:05:00Z">
                    <w:rPr>
                      <w:noProof/>
                    </w:rPr>
                  </w:rPrChange>
                </w:rPr>
                <w:br/>
                <w:t xml:space="preserve">Available at: </w:t>
              </w:r>
              <w:r w:rsidRPr="00B67CA9">
                <w:rPr>
                  <w:rFonts w:ascii="Times New Roman" w:hAnsi="Times New Roman"/>
                  <w:noProof/>
                  <w:sz w:val="20"/>
                  <w:szCs w:val="20"/>
                  <w:u w:val="single"/>
                  <w:rPrChange w:id="985" w:author="Eniola" w:date="2018-08-15T15:05:00Z">
                    <w:rPr>
                      <w:noProof/>
                      <w:u w:val="single"/>
                    </w:rPr>
                  </w:rPrChange>
                </w:rPr>
                <w:t>researchgate.net/Publication/323549800, pg. 3.</w:t>
              </w:r>
            </w:p>
            <w:p w14:paraId="0B954B2C" w14:textId="77777777" w:rsidR="00C16786" w:rsidRPr="00B67CA9" w:rsidRDefault="00C16786">
              <w:pPr>
                <w:pStyle w:val="Bibliography"/>
                <w:numPr>
                  <w:ilvl w:val="0"/>
                  <w:numId w:val="19"/>
                </w:numPr>
                <w:rPr>
                  <w:rFonts w:ascii="Times New Roman" w:hAnsi="Times New Roman"/>
                  <w:noProof/>
                  <w:sz w:val="20"/>
                  <w:szCs w:val="20"/>
                  <w:rPrChange w:id="986" w:author="Eniola" w:date="2018-08-15T15:05:00Z">
                    <w:rPr>
                      <w:noProof/>
                    </w:rPr>
                  </w:rPrChange>
                </w:rPr>
                <w:pPrChange w:id="987" w:author="Eniola" w:date="2018-08-15T15:03:00Z">
                  <w:pPr>
                    <w:pStyle w:val="Bibliography"/>
                  </w:pPr>
                </w:pPrChange>
              </w:pPr>
              <w:r w:rsidRPr="00B67CA9">
                <w:rPr>
                  <w:rFonts w:ascii="Times New Roman" w:hAnsi="Times New Roman"/>
                  <w:noProof/>
                  <w:sz w:val="20"/>
                  <w:szCs w:val="20"/>
                  <w:rPrChange w:id="988" w:author="Eniola" w:date="2018-08-15T15:05:00Z">
                    <w:rPr>
                      <w:noProof/>
                    </w:rPr>
                  </w:rPrChange>
                </w:rPr>
                <w:t xml:space="preserve">Gaur, N., 2015. </w:t>
              </w:r>
              <w:r w:rsidRPr="00B67CA9">
                <w:rPr>
                  <w:rFonts w:ascii="Times New Roman" w:hAnsi="Times New Roman"/>
                  <w:i/>
                  <w:iCs/>
                  <w:noProof/>
                  <w:sz w:val="20"/>
                  <w:szCs w:val="20"/>
                  <w:rPrChange w:id="989" w:author="Eniola" w:date="2018-08-15T15:05:00Z">
                    <w:rPr>
                      <w:i/>
                      <w:iCs/>
                      <w:noProof/>
                    </w:rPr>
                  </w:rPrChange>
                </w:rPr>
                <w:t xml:space="preserve">Presentation: Making Blockchain Real for Business. </w:t>
              </w:r>
              <w:r w:rsidRPr="00B67CA9">
                <w:rPr>
                  <w:rFonts w:ascii="Times New Roman" w:hAnsi="Times New Roman"/>
                  <w:noProof/>
                  <w:sz w:val="20"/>
                  <w:szCs w:val="20"/>
                  <w:rPrChange w:id="990" w:author="Eniola" w:date="2018-08-15T15:05:00Z">
                    <w:rPr>
                      <w:noProof/>
                    </w:rPr>
                  </w:rPrChange>
                </w:rPr>
                <w:t>s.l., s.n.</w:t>
              </w:r>
            </w:p>
            <w:p w14:paraId="797195B2" w14:textId="77777777" w:rsidR="00C16786" w:rsidRPr="00B67CA9" w:rsidRDefault="00C16786">
              <w:pPr>
                <w:pStyle w:val="Bibliography"/>
                <w:numPr>
                  <w:ilvl w:val="0"/>
                  <w:numId w:val="19"/>
                </w:numPr>
                <w:rPr>
                  <w:rFonts w:ascii="Times New Roman" w:hAnsi="Times New Roman"/>
                  <w:noProof/>
                  <w:sz w:val="20"/>
                  <w:szCs w:val="20"/>
                  <w:rPrChange w:id="991" w:author="Eniola" w:date="2018-08-15T15:05:00Z">
                    <w:rPr>
                      <w:noProof/>
                    </w:rPr>
                  </w:rPrChange>
                </w:rPr>
                <w:pPrChange w:id="992" w:author="Eniola" w:date="2018-08-15T15:03:00Z">
                  <w:pPr>
                    <w:pStyle w:val="Bibliography"/>
                  </w:pPr>
                </w:pPrChange>
              </w:pPr>
              <w:r w:rsidRPr="00B67CA9">
                <w:rPr>
                  <w:rFonts w:ascii="Times New Roman" w:hAnsi="Times New Roman"/>
                  <w:noProof/>
                  <w:sz w:val="20"/>
                  <w:szCs w:val="20"/>
                  <w:rPrChange w:id="993" w:author="Eniola" w:date="2018-08-15T15:05:00Z">
                    <w:rPr>
                      <w:noProof/>
                    </w:rPr>
                  </w:rPrChange>
                </w:rPr>
                <w:t xml:space="preserve">Hadelin, K. a., 2018. </w:t>
              </w:r>
              <w:r w:rsidRPr="00B67CA9">
                <w:rPr>
                  <w:rFonts w:ascii="Times New Roman" w:hAnsi="Times New Roman"/>
                  <w:i/>
                  <w:iCs/>
                  <w:noProof/>
                  <w:sz w:val="20"/>
                  <w:szCs w:val="20"/>
                  <w:rPrChange w:id="994" w:author="Eniola" w:date="2018-08-15T15:05:00Z">
                    <w:rPr>
                      <w:i/>
                      <w:iCs/>
                      <w:noProof/>
                    </w:rPr>
                  </w:rPrChange>
                </w:rPr>
                <w:t xml:space="preserve">Blockchain A-Z Course, Super Data Science,. </w:t>
              </w:r>
              <w:r w:rsidRPr="00B67CA9">
                <w:rPr>
                  <w:rFonts w:ascii="Times New Roman" w:hAnsi="Times New Roman"/>
                  <w:noProof/>
                  <w:sz w:val="20"/>
                  <w:szCs w:val="20"/>
                  <w:rPrChange w:id="995" w:author="Eniola" w:date="2018-08-15T15:05:00Z">
                    <w:rPr>
                      <w:noProof/>
                    </w:rPr>
                  </w:rPrChange>
                </w:rPr>
                <w:t xml:space="preserve">[Online] </w:t>
              </w:r>
              <w:r w:rsidRPr="00B67CA9">
                <w:rPr>
                  <w:rFonts w:ascii="Times New Roman" w:hAnsi="Times New Roman"/>
                  <w:noProof/>
                  <w:sz w:val="20"/>
                  <w:szCs w:val="20"/>
                  <w:rPrChange w:id="996" w:author="Eniola" w:date="2018-08-15T15:05:00Z">
                    <w:rPr>
                      <w:noProof/>
                    </w:rPr>
                  </w:rPrChange>
                </w:rPr>
                <w:br/>
                <w:t xml:space="preserve">Available at: </w:t>
              </w:r>
              <w:r w:rsidRPr="00B67CA9">
                <w:rPr>
                  <w:rFonts w:ascii="Times New Roman" w:hAnsi="Times New Roman"/>
                  <w:noProof/>
                  <w:sz w:val="20"/>
                  <w:szCs w:val="20"/>
                  <w:u w:val="single"/>
                  <w:rPrChange w:id="997" w:author="Eniola" w:date="2018-08-15T15:05:00Z">
                    <w:rPr>
                      <w:noProof/>
                      <w:u w:val="single"/>
                    </w:rPr>
                  </w:rPrChange>
                </w:rPr>
                <w:t>https://www.superdatascience.com.</w:t>
              </w:r>
              <w:r w:rsidRPr="00B67CA9">
                <w:rPr>
                  <w:rFonts w:ascii="Times New Roman" w:hAnsi="Times New Roman"/>
                  <w:noProof/>
                  <w:sz w:val="20"/>
                  <w:szCs w:val="20"/>
                  <w:rPrChange w:id="998" w:author="Eniola" w:date="2018-08-15T15:05:00Z">
                    <w:rPr>
                      <w:noProof/>
                    </w:rPr>
                  </w:rPrChange>
                </w:rPr>
                <w:br/>
                <w:t>[Accessed 28 May 2018].</w:t>
              </w:r>
            </w:p>
            <w:p w14:paraId="1588CF25" w14:textId="77777777" w:rsidR="00C16786" w:rsidRPr="00B67CA9" w:rsidRDefault="00C16786">
              <w:pPr>
                <w:pStyle w:val="Bibliography"/>
                <w:numPr>
                  <w:ilvl w:val="0"/>
                  <w:numId w:val="19"/>
                </w:numPr>
                <w:rPr>
                  <w:rFonts w:ascii="Times New Roman" w:hAnsi="Times New Roman"/>
                  <w:noProof/>
                  <w:sz w:val="20"/>
                  <w:szCs w:val="20"/>
                  <w:rPrChange w:id="999" w:author="Eniola" w:date="2018-08-15T15:05:00Z">
                    <w:rPr>
                      <w:noProof/>
                    </w:rPr>
                  </w:rPrChange>
                </w:rPr>
                <w:pPrChange w:id="1000" w:author="Eniola" w:date="2018-08-15T15:03:00Z">
                  <w:pPr>
                    <w:pStyle w:val="Bibliography"/>
                  </w:pPr>
                </w:pPrChange>
              </w:pPr>
              <w:r w:rsidRPr="00B67CA9">
                <w:rPr>
                  <w:rFonts w:ascii="Times New Roman" w:hAnsi="Times New Roman"/>
                  <w:noProof/>
                  <w:sz w:val="20"/>
                  <w:szCs w:val="20"/>
                  <w:rPrChange w:id="1001" w:author="Eniola" w:date="2018-08-15T15:05:00Z">
                    <w:rPr>
                      <w:noProof/>
                    </w:rPr>
                  </w:rPrChange>
                </w:rPr>
                <w:t xml:space="preserve">INEC, 2017. </w:t>
              </w:r>
              <w:r w:rsidRPr="00B67CA9">
                <w:rPr>
                  <w:rFonts w:ascii="Times New Roman" w:hAnsi="Times New Roman"/>
                  <w:i/>
                  <w:iCs/>
                  <w:noProof/>
                  <w:sz w:val="20"/>
                  <w:szCs w:val="20"/>
                  <w:rPrChange w:id="1002" w:author="Eniola" w:date="2018-08-15T15:05:00Z">
                    <w:rPr>
                      <w:i/>
                      <w:iCs/>
                      <w:noProof/>
                    </w:rPr>
                  </w:rPrChange>
                </w:rPr>
                <w:t xml:space="preserve">INEC Card Reader - Wikipedia, the free Encyclopedia. </w:t>
              </w:r>
              <w:r w:rsidRPr="00B67CA9">
                <w:rPr>
                  <w:rFonts w:ascii="Times New Roman" w:hAnsi="Times New Roman"/>
                  <w:noProof/>
                  <w:sz w:val="20"/>
                  <w:szCs w:val="20"/>
                  <w:rPrChange w:id="1003" w:author="Eniola" w:date="2018-08-15T15:05:00Z">
                    <w:rPr>
                      <w:noProof/>
                    </w:rPr>
                  </w:rPrChange>
                </w:rPr>
                <w:t xml:space="preserve">[Online] </w:t>
              </w:r>
              <w:r w:rsidRPr="00B67CA9">
                <w:rPr>
                  <w:rFonts w:ascii="Times New Roman" w:hAnsi="Times New Roman"/>
                  <w:noProof/>
                  <w:sz w:val="20"/>
                  <w:szCs w:val="20"/>
                  <w:rPrChange w:id="1004" w:author="Eniola" w:date="2018-08-15T15:05:00Z">
                    <w:rPr>
                      <w:noProof/>
                    </w:rPr>
                  </w:rPrChange>
                </w:rPr>
                <w:br/>
                <w:t xml:space="preserve">Available at: </w:t>
              </w:r>
              <w:r w:rsidRPr="00B67CA9">
                <w:rPr>
                  <w:rFonts w:ascii="Times New Roman" w:hAnsi="Times New Roman"/>
                  <w:noProof/>
                  <w:sz w:val="20"/>
                  <w:szCs w:val="20"/>
                  <w:u w:val="single"/>
                  <w:rPrChange w:id="1005" w:author="Eniola" w:date="2018-08-15T15:05:00Z">
                    <w:rPr>
                      <w:noProof/>
                      <w:u w:val="single"/>
                    </w:rPr>
                  </w:rPrChange>
                </w:rPr>
                <w:t>https://en.wikipedia.org/wiki/INEC_card_reader</w:t>
              </w:r>
              <w:r w:rsidRPr="00B67CA9">
                <w:rPr>
                  <w:rFonts w:ascii="Times New Roman" w:hAnsi="Times New Roman"/>
                  <w:noProof/>
                  <w:sz w:val="20"/>
                  <w:szCs w:val="20"/>
                  <w:rPrChange w:id="1006" w:author="Eniola" w:date="2018-08-15T15:05:00Z">
                    <w:rPr>
                      <w:noProof/>
                    </w:rPr>
                  </w:rPrChange>
                </w:rPr>
                <w:br/>
                <w:t>[Accessed May 2018].</w:t>
              </w:r>
            </w:p>
            <w:p w14:paraId="3C7F6D1F" w14:textId="77777777" w:rsidR="00C16786" w:rsidRPr="00B67CA9" w:rsidRDefault="00C16786">
              <w:pPr>
                <w:pStyle w:val="Bibliography"/>
                <w:numPr>
                  <w:ilvl w:val="0"/>
                  <w:numId w:val="19"/>
                </w:numPr>
                <w:rPr>
                  <w:rFonts w:ascii="Times New Roman" w:hAnsi="Times New Roman"/>
                  <w:noProof/>
                  <w:sz w:val="20"/>
                  <w:szCs w:val="20"/>
                  <w:rPrChange w:id="1007" w:author="Eniola" w:date="2018-08-15T15:05:00Z">
                    <w:rPr>
                      <w:noProof/>
                    </w:rPr>
                  </w:rPrChange>
                </w:rPr>
                <w:pPrChange w:id="1008" w:author="Eniola" w:date="2018-08-15T15:04:00Z">
                  <w:pPr>
                    <w:pStyle w:val="Bibliography"/>
                  </w:pPr>
                </w:pPrChange>
              </w:pPr>
              <w:r w:rsidRPr="00B67CA9">
                <w:rPr>
                  <w:rFonts w:ascii="Times New Roman" w:hAnsi="Times New Roman"/>
                  <w:noProof/>
                  <w:sz w:val="20"/>
                  <w:szCs w:val="20"/>
                  <w:rPrChange w:id="1009" w:author="Eniola" w:date="2018-08-15T15:05:00Z">
                    <w:rPr>
                      <w:noProof/>
                    </w:rPr>
                  </w:rPrChange>
                </w:rPr>
                <w:t xml:space="preserve">INEC, 2018. </w:t>
              </w:r>
              <w:r w:rsidRPr="00B67CA9">
                <w:rPr>
                  <w:rFonts w:ascii="Times New Roman" w:hAnsi="Times New Roman"/>
                  <w:i/>
                  <w:iCs/>
                  <w:noProof/>
                  <w:sz w:val="20"/>
                  <w:szCs w:val="20"/>
                  <w:rPrChange w:id="1010" w:author="Eniola" w:date="2018-08-15T15:05:00Z">
                    <w:rPr>
                      <w:i/>
                      <w:iCs/>
                      <w:noProof/>
                    </w:rPr>
                  </w:rPrChange>
                </w:rPr>
                <w:t xml:space="preserve">INEC Statement on Card Reader Demonstration. </w:t>
              </w:r>
              <w:r w:rsidRPr="00B67CA9">
                <w:rPr>
                  <w:rFonts w:ascii="Times New Roman" w:hAnsi="Times New Roman"/>
                  <w:noProof/>
                  <w:sz w:val="20"/>
                  <w:szCs w:val="20"/>
                  <w:rPrChange w:id="1011" w:author="Eniola" w:date="2018-08-15T15:05:00Z">
                    <w:rPr>
                      <w:noProof/>
                    </w:rPr>
                  </w:rPrChange>
                </w:rPr>
                <w:t xml:space="preserve">[Online] </w:t>
              </w:r>
              <w:r w:rsidRPr="00B67CA9">
                <w:rPr>
                  <w:rFonts w:ascii="Times New Roman" w:hAnsi="Times New Roman"/>
                  <w:noProof/>
                  <w:sz w:val="20"/>
                  <w:szCs w:val="20"/>
                  <w:rPrChange w:id="1012" w:author="Eniola" w:date="2018-08-15T15:05:00Z">
                    <w:rPr>
                      <w:noProof/>
                    </w:rPr>
                  </w:rPrChange>
                </w:rPr>
                <w:br/>
                <w:t xml:space="preserve">Available at: </w:t>
              </w:r>
              <w:r w:rsidRPr="00B67CA9">
                <w:rPr>
                  <w:rFonts w:ascii="Times New Roman" w:hAnsi="Times New Roman"/>
                  <w:noProof/>
                  <w:sz w:val="20"/>
                  <w:szCs w:val="20"/>
                  <w:u w:val="single"/>
                  <w:rPrChange w:id="1013" w:author="Eniola" w:date="2018-08-15T15:05:00Z">
                    <w:rPr>
                      <w:noProof/>
                      <w:u w:val="single"/>
                    </w:rPr>
                  </w:rPrChange>
                </w:rPr>
                <w:t>http://www.inecnigeria.org/?inecnews=inec-statement-on-card-reader-demonstration</w:t>
              </w:r>
              <w:r w:rsidRPr="00B67CA9">
                <w:rPr>
                  <w:rFonts w:ascii="Times New Roman" w:hAnsi="Times New Roman"/>
                  <w:noProof/>
                  <w:sz w:val="20"/>
                  <w:szCs w:val="20"/>
                  <w:rPrChange w:id="1014" w:author="Eniola" w:date="2018-08-15T15:05:00Z">
                    <w:rPr>
                      <w:noProof/>
                    </w:rPr>
                  </w:rPrChange>
                </w:rPr>
                <w:br/>
                <w:t>[Accessed 25 July 2018].</w:t>
              </w:r>
            </w:p>
            <w:p w14:paraId="7F8A1E51" w14:textId="77777777" w:rsidR="00C16786" w:rsidRPr="00B67CA9" w:rsidRDefault="00C16786">
              <w:pPr>
                <w:pStyle w:val="Bibliography"/>
                <w:numPr>
                  <w:ilvl w:val="0"/>
                  <w:numId w:val="19"/>
                </w:numPr>
                <w:rPr>
                  <w:rFonts w:ascii="Times New Roman" w:hAnsi="Times New Roman"/>
                  <w:noProof/>
                  <w:sz w:val="20"/>
                  <w:szCs w:val="20"/>
                  <w:rPrChange w:id="1015" w:author="Eniola" w:date="2018-08-15T15:05:00Z">
                    <w:rPr>
                      <w:noProof/>
                    </w:rPr>
                  </w:rPrChange>
                </w:rPr>
                <w:pPrChange w:id="1016" w:author="Eniola" w:date="2018-08-15T15:04:00Z">
                  <w:pPr>
                    <w:pStyle w:val="Bibliography"/>
                  </w:pPr>
                </w:pPrChange>
              </w:pPr>
              <w:r w:rsidRPr="00B67CA9">
                <w:rPr>
                  <w:rFonts w:ascii="Times New Roman" w:hAnsi="Times New Roman"/>
                  <w:noProof/>
                  <w:sz w:val="20"/>
                  <w:szCs w:val="20"/>
                  <w:rPrChange w:id="1017" w:author="Eniola" w:date="2018-08-15T15:05:00Z">
                    <w:rPr>
                      <w:noProof/>
                    </w:rPr>
                  </w:rPrChange>
                </w:rPr>
                <w:t xml:space="preserve">Lakhani, K., 2000. </w:t>
              </w:r>
              <w:r w:rsidRPr="00B67CA9">
                <w:rPr>
                  <w:rFonts w:ascii="Times New Roman" w:hAnsi="Times New Roman"/>
                  <w:i/>
                  <w:iCs/>
                  <w:noProof/>
                  <w:sz w:val="20"/>
                  <w:szCs w:val="20"/>
                  <w:rPrChange w:id="1018" w:author="Eniola" w:date="2018-08-15T15:05:00Z">
                    <w:rPr>
                      <w:i/>
                      <w:iCs/>
                      <w:noProof/>
                    </w:rPr>
                  </w:rPrChange>
                </w:rPr>
                <w:t xml:space="preserve">. </w:t>
              </w:r>
              <w:r w:rsidRPr="00B67CA9">
                <w:rPr>
                  <w:rFonts w:ascii="Times New Roman" w:hAnsi="Times New Roman"/>
                  <w:noProof/>
                  <w:sz w:val="20"/>
                  <w:szCs w:val="20"/>
                  <w:rPrChange w:id="1019" w:author="Eniola" w:date="2018-08-15T15:05:00Z">
                    <w:rPr>
                      <w:noProof/>
                    </w:rPr>
                  </w:rPrChange>
                </w:rPr>
                <w:t>s.l., Harvard Business school. pg. 5..</w:t>
              </w:r>
            </w:p>
            <w:p w14:paraId="70BA0461" w14:textId="77777777" w:rsidR="00C16786" w:rsidRPr="00B67CA9" w:rsidRDefault="00C16786">
              <w:pPr>
                <w:pStyle w:val="Bibliography"/>
                <w:numPr>
                  <w:ilvl w:val="0"/>
                  <w:numId w:val="19"/>
                </w:numPr>
                <w:rPr>
                  <w:rFonts w:ascii="Times New Roman" w:hAnsi="Times New Roman"/>
                  <w:noProof/>
                  <w:sz w:val="20"/>
                  <w:szCs w:val="20"/>
                  <w:rPrChange w:id="1020" w:author="Eniola" w:date="2018-08-15T15:05:00Z">
                    <w:rPr>
                      <w:noProof/>
                    </w:rPr>
                  </w:rPrChange>
                </w:rPr>
                <w:pPrChange w:id="1021" w:author="Eniola" w:date="2018-08-15T15:04:00Z">
                  <w:pPr>
                    <w:pStyle w:val="Bibliography"/>
                  </w:pPr>
                </w:pPrChange>
              </w:pPr>
              <w:r w:rsidRPr="00B67CA9">
                <w:rPr>
                  <w:rFonts w:ascii="Times New Roman" w:hAnsi="Times New Roman"/>
                  <w:noProof/>
                  <w:sz w:val="20"/>
                  <w:szCs w:val="20"/>
                  <w:rPrChange w:id="1022" w:author="Eniola" w:date="2018-08-15T15:05:00Z">
                    <w:rPr>
                      <w:noProof/>
                    </w:rPr>
                  </w:rPrChange>
                </w:rPr>
                <w:t xml:space="preserve">Leslie Lamport, R. S. a. M. P., 1982. </w:t>
              </w:r>
              <w:r w:rsidRPr="00B67CA9">
                <w:rPr>
                  <w:rFonts w:ascii="Times New Roman" w:hAnsi="Times New Roman"/>
                  <w:i/>
                  <w:iCs/>
                  <w:noProof/>
                  <w:sz w:val="20"/>
                  <w:szCs w:val="20"/>
                  <w:rPrChange w:id="1023" w:author="Eniola" w:date="2018-08-15T15:05:00Z">
                    <w:rPr>
                      <w:i/>
                      <w:iCs/>
                      <w:noProof/>
                    </w:rPr>
                  </w:rPrChange>
                </w:rPr>
                <w:t xml:space="preserve">The Byzantine Generals Problem. </w:t>
              </w:r>
              <w:r w:rsidRPr="00B67CA9">
                <w:rPr>
                  <w:rFonts w:ascii="Times New Roman" w:hAnsi="Times New Roman"/>
                  <w:noProof/>
                  <w:sz w:val="20"/>
                  <w:szCs w:val="20"/>
                  <w:rPrChange w:id="1024" w:author="Eniola" w:date="2018-08-15T15:05:00Z">
                    <w:rPr>
                      <w:noProof/>
                    </w:rPr>
                  </w:rPrChange>
                </w:rPr>
                <w:t xml:space="preserve">[Online] </w:t>
              </w:r>
              <w:r w:rsidRPr="00B67CA9">
                <w:rPr>
                  <w:rFonts w:ascii="Times New Roman" w:hAnsi="Times New Roman"/>
                  <w:noProof/>
                  <w:sz w:val="20"/>
                  <w:szCs w:val="20"/>
                  <w:rPrChange w:id="1025" w:author="Eniola" w:date="2018-08-15T15:05:00Z">
                    <w:rPr>
                      <w:noProof/>
                    </w:rPr>
                  </w:rPrChange>
                </w:rPr>
                <w:br/>
                <w:t xml:space="preserve">Available at: </w:t>
              </w:r>
              <w:r w:rsidRPr="00B67CA9">
                <w:rPr>
                  <w:rFonts w:ascii="Times New Roman" w:hAnsi="Times New Roman"/>
                  <w:noProof/>
                  <w:sz w:val="20"/>
                  <w:szCs w:val="20"/>
                  <w:u w:val="single"/>
                  <w:rPrChange w:id="1026" w:author="Eniola" w:date="2018-08-15T15:05:00Z">
                    <w:rPr>
                      <w:noProof/>
                      <w:u w:val="single"/>
                    </w:rPr>
                  </w:rPrChange>
                </w:rPr>
                <w:t>https://people.eecs.berkeley.edu/~luca/cs174/byzantine.pdf.</w:t>
              </w:r>
              <w:r w:rsidRPr="00B67CA9">
                <w:rPr>
                  <w:rFonts w:ascii="Times New Roman" w:hAnsi="Times New Roman"/>
                  <w:noProof/>
                  <w:sz w:val="20"/>
                  <w:szCs w:val="20"/>
                  <w:rPrChange w:id="1027" w:author="Eniola" w:date="2018-08-15T15:05:00Z">
                    <w:rPr>
                      <w:noProof/>
                    </w:rPr>
                  </w:rPrChange>
                </w:rPr>
                <w:br/>
                <w:t>[Accessed 2018].</w:t>
              </w:r>
            </w:p>
            <w:p w14:paraId="2B47004A" w14:textId="77777777" w:rsidR="00C16786" w:rsidRPr="00B67CA9" w:rsidRDefault="00C16786">
              <w:pPr>
                <w:pStyle w:val="Bibliography"/>
                <w:numPr>
                  <w:ilvl w:val="0"/>
                  <w:numId w:val="19"/>
                </w:numPr>
                <w:rPr>
                  <w:rFonts w:ascii="Times New Roman" w:hAnsi="Times New Roman"/>
                  <w:noProof/>
                  <w:sz w:val="20"/>
                  <w:szCs w:val="20"/>
                  <w:rPrChange w:id="1028" w:author="Eniola" w:date="2018-08-15T15:05:00Z">
                    <w:rPr>
                      <w:noProof/>
                    </w:rPr>
                  </w:rPrChange>
                </w:rPr>
                <w:pPrChange w:id="1029" w:author="Eniola" w:date="2018-08-15T15:04:00Z">
                  <w:pPr>
                    <w:pStyle w:val="Bibliography"/>
                  </w:pPr>
                </w:pPrChange>
              </w:pPr>
              <w:r w:rsidRPr="00B67CA9">
                <w:rPr>
                  <w:rFonts w:ascii="Times New Roman" w:hAnsi="Times New Roman"/>
                  <w:noProof/>
                  <w:sz w:val="20"/>
                  <w:szCs w:val="20"/>
                  <w:rPrChange w:id="1030" w:author="Eniola" w:date="2018-08-15T15:05:00Z">
                    <w:rPr>
                      <w:noProof/>
                    </w:rPr>
                  </w:rPrChange>
                </w:rPr>
                <w:t xml:space="preserve">Mearian, L., 2018. </w:t>
              </w:r>
              <w:r w:rsidRPr="00B67CA9">
                <w:rPr>
                  <w:rFonts w:ascii="Times New Roman" w:hAnsi="Times New Roman"/>
                  <w:i/>
                  <w:iCs/>
                  <w:noProof/>
                  <w:sz w:val="20"/>
                  <w:szCs w:val="20"/>
                  <w:rPrChange w:id="1031" w:author="Eniola" w:date="2018-08-15T15:05:00Z">
                    <w:rPr>
                      <w:i/>
                      <w:iCs/>
                      <w:noProof/>
                    </w:rPr>
                  </w:rPrChange>
                </w:rPr>
                <w:t xml:space="preserve">What is Blockchain. The Most Disruptive Tech in Decades, Senior Reporter. </w:t>
              </w:r>
              <w:r w:rsidRPr="00B67CA9">
                <w:rPr>
                  <w:rFonts w:ascii="Times New Roman" w:hAnsi="Times New Roman"/>
                  <w:noProof/>
                  <w:sz w:val="20"/>
                  <w:szCs w:val="20"/>
                  <w:rPrChange w:id="1032" w:author="Eniola" w:date="2018-08-15T15:05:00Z">
                    <w:rPr>
                      <w:noProof/>
                    </w:rPr>
                  </w:rPrChange>
                </w:rPr>
                <w:t>s.l., Computerworld, pg. 26.</w:t>
              </w:r>
            </w:p>
            <w:p w14:paraId="5DE2E4E2" w14:textId="77777777" w:rsidR="00C16786" w:rsidRPr="00B67CA9" w:rsidRDefault="00C16786">
              <w:pPr>
                <w:pStyle w:val="Bibliography"/>
                <w:numPr>
                  <w:ilvl w:val="0"/>
                  <w:numId w:val="19"/>
                </w:numPr>
                <w:rPr>
                  <w:rFonts w:ascii="Times New Roman" w:hAnsi="Times New Roman"/>
                  <w:noProof/>
                  <w:sz w:val="20"/>
                  <w:szCs w:val="20"/>
                  <w:rPrChange w:id="1033" w:author="Eniola" w:date="2018-08-15T15:05:00Z">
                    <w:rPr>
                      <w:noProof/>
                    </w:rPr>
                  </w:rPrChange>
                </w:rPr>
                <w:pPrChange w:id="1034" w:author="Eniola" w:date="2018-08-15T15:04:00Z">
                  <w:pPr>
                    <w:pStyle w:val="Bibliography"/>
                  </w:pPr>
                </w:pPrChange>
              </w:pPr>
              <w:r w:rsidRPr="00B67CA9">
                <w:rPr>
                  <w:rFonts w:ascii="Times New Roman" w:hAnsi="Times New Roman"/>
                  <w:noProof/>
                  <w:sz w:val="20"/>
                  <w:szCs w:val="20"/>
                  <w:rPrChange w:id="1035" w:author="Eniola" w:date="2018-08-15T15:05:00Z">
                    <w:rPr>
                      <w:noProof/>
                    </w:rPr>
                  </w:rPrChange>
                </w:rPr>
                <w:t xml:space="preserve">Nachiappan, M. C. a., 2015. </w:t>
              </w:r>
              <w:r w:rsidRPr="00B67CA9">
                <w:rPr>
                  <w:rFonts w:ascii="Times New Roman" w:hAnsi="Times New Roman"/>
                  <w:i/>
                  <w:iCs/>
                  <w:noProof/>
                  <w:sz w:val="20"/>
                  <w:szCs w:val="20"/>
                  <w:rPrChange w:id="1036" w:author="Eniola" w:date="2018-08-15T15:05:00Z">
                    <w:rPr>
                      <w:i/>
                      <w:iCs/>
                      <w:noProof/>
                    </w:rPr>
                  </w:rPrChange>
                </w:rPr>
                <w:t xml:space="preserve">Blockchain Technology Beyond Bitcoin. </w:t>
              </w:r>
              <w:r w:rsidRPr="00B67CA9">
                <w:rPr>
                  <w:rFonts w:ascii="Times New Roman" w:hAnsi="Times New Roman"/>
                  <w:noProof/>
                  <w:sz w:val="20"/>
                  <w:szCs w:val="20"/>
                  <w:rPrChange w:id="1037" w:author="Eniola" w:date="2018-08-15T15:05:00Z">
                    <w:rPr>
                      <w:noProof/>
                    </w:rPr>
                  </w:rPrChange>
                </w:rPr>
                <w:t>s.l., Sutardja center for Entrepreneurship and Technology, Berkeley Engineering, Pg.12.</w:t>
              </w:r>
            </w:p>
            <w:p w14:paraId="64738F4F" w14:textId="77777777" w:rsidR="00C16786" w:rsidRPr="00B67CA9" w:rsidRDefault="00C16786">
              <w:pPr>
                <w:pStyle w:val="Bibliography"/>
                <w:numPr>
                  <w:ilvl w:val="0"/>
                  <w:numId w:val="19"/>
                </w:numPr>
                <w:rPr>
                  <w:rFonts w:ascii="Times New Roman" w:hAnsi="Times New Roman"/>
                  <w:noProof/>
                  <w:sz w:val="20"/>
                  <w:szCs w:val="20"/>
                  <w:rPrChange w:id="1038" w:author="Eniola" w:date="2018-08-15T15:05:00Z">
                    <w:rPr>
                      <w:noProof/>
                    </w:rPr>
                  </w:rPrChange>
                </w:rPr>
                <w:pPrChange w:id="1039" w:author="Eniola" w:date="2018-08-15T15:04:00Z">
                  <w:pPr>
                    <w:pStyle w:val="Bibliography"/>
                  </w:pPr>
                </w:pPrChange>
              </w:pPr>
              <w:r w:rsidRPr="00B67CA9">
                <w:rPr>
                  <w:rFonts w:ascii="Times New Roman" w:hAnsi="Times New Roman"/>
                  <w:noProof/>
                  <w:sz w:val="20"/>
                  <w:szCs w:val="20"/>
                  <w:rPrChange w:id="1040" w:author="Eniola" w:date="2018-08-15T15:05:00Z">
                    <w:rPr>
                      <w:noProof/>
                    </w:rPr>
                  </w:rPrChange>
                </w:rPr>
                <w:t xml:space="preserve">Nakamoto, S., 2002. </w:t>
              </w:r>
              <w:r w:rsidRPr="00B67CA9">
                <w:rPr>
                  <w:rFonts w:ascii="Times New Roman" w:hAnsi="Times New Roman"/>
                  <w:i/>
                  <w:iCs/>
                  <w:noProof/>
                  <w:sz w:val="20"/>
                  <w:szCs w:val="20"/>
                  <w:rPrChange w:id="1041" w:author="Eniola" w:date="2018-08-15T15:05:00Z">
                    <w:rPr>
                      <w:i/>
                      <w:iCs/>
                      <w:noProof/>
                    </w:rPr>
                  </w:rPrChange>
                </w:rPr>
                <w:t xml:space="preserve">Bitcoin: A peer-to-peer Electronic Cash System. </w:t>
              </w:r>
              <w:r w:rsidRPr="00B67CA9">
                <w:rPr>
                  <w:rFonts w:ascii="Times New Roman" w:hAnsi="Times New Roman"/>
                  <w:noProof/>
                  <w:sz w:val="20"/>
                  <w:szCs w:val="20"/>
                  <w:rPrChange w:id="1042" w:author="Eniola" w:date="2018-08-15T15:05:00Z">
                    <w:rPr>
                      <w:noProof/>
                    </w:rPr>
                  </w:rPrChange>
                </w:rPr>
                <w:t xml:space="preserve">[Online] </w:t>
              </w:r>
              <w:r w:rsidRPr="00B67CA9">
                <w:rPr>
                  <w:rFonts w:ascii="Times New Roman" w:hAnsi="Times New Roman"/>
                  <w:noProof/>
                  <w:sz w:val="20"/>
                  <w:szCs w:val="20"/>
                  <w:rPrChange w:id="1043" w:author="Eniola" w:date="2018-08-15T15:05:00Z">
                    <w:rPr>
                      <w:noProof/>
                    </w:rPr>
                  </w:rPrChange>
                </w:rPr>
                <w:br/>
                <w:t xml:space="preserve">Available at: </w:t>
              </w:r>
              <w:r w:rsidRPr="00B67CA9">
                <w:rPr>
                  <w:rFonts w:ascii="Times New Roman" w:hAnsi="Times New Roman"/>
                  <w:noProof/>
                  <w:sz w:val="20"/>
                  <w:szCs w:val="20"/>
                  <w:u w:val="single"/>
                  <w:rPrChange w:id="1044" w:author="Eniola" w:date="2018-08-15T15:05:00Z">
                    <w:rPr>
                      <w:noProof/>
                      <w:u w:val="single"/>
                    </w:rPr>
                  </w:rPrChange>
                </w:rPr>
                <w:t>http://www.hashcash.org/papers/hashcash.pdf</w:t>
              </w:r>
              <w:r w:rsidRPr="00B67CA9">
                <w:rPr>
                  <w:rFonts w:ascii="Times New Roman" w:hAnsi="Times New Roman"/>
                  <w:noProof/>
                  <w:sz w:val="20"/>
                  <w:szCs w:val="20"/>
                  <w:rPrChange w:id="1045" w:author="Eniola" w:date="2018-08-15T15:05:00Z">
                    <w:rPr>
                      <w:noProof/>
                    </w:rPr>
                  </w:rPrChange>
                </w:rPr>
                <w:br/>
                <w:t>[Accessed 12 July 2018].</w:t>
              </w:r>
            </w:p>
            <w:p w14:paraId="404DC867" w14:textId="77777777" w:rsidR="00C16786" w:rsidRPr="00B67CA9" w:rsidRDefault="00C16786">
              <w:pPr>
                <w:pStyle w:val="Bibliography"/>
                <w:numPr>
                  <w:ilvl w:val="0"/>
                  <w:numId w:val="19"/>
                </w:numPr>
                <w:rPr>
                  <w:rFonts w:ascii="Times New Roman" w:hAnsi="Times New Roman"/>
                  <w:noProof/>
                  <w:sz w:val="20"/>
                  <w:szCs w:val="20"/>
                  <w:rPrChange w:id="1046" w:author="Eniola" w:date="2018-08-15T15:05:00Z">
                    <w:rPr>
                      <w:noProof/>
                    </w:rPr>
                  </w:rPrChange>
                </w:rPr>
                <w:pPrChange w:id="1047" w:author="Eniola" w:date="2018-08-15T15:04:00Z">
                  <w:pPr>
                    <w:pStyle w:val="Bibliography"/>
                  </w:pPr>
                </w:pPrChange>
              </w:pPr>
              <w:r w:rsidRPr="00B67CA9">
                <w:rPr>
                  <w:rFonts w:ascii="Times New Roman" w:hAnsi="Times New Roman"/>
                  <w:noProof/>
                  <w:sz w:val="20"/>
                  <w:szCs w:val="20"/>
                  <w:rPrChange w:id="1048" w:author="Eniola" w:date="2018-08-15T15:05:00Z">
                    <w:rPr>
                      <w:noProof/>
                    </w:rPr>
                  </w:rPrChange>
                </w:rPr>
                <w:t xml:space="preserve">Nakamoto, S., 2008. </w:t>
              </w:r>
              <w:r w:rsidRPr="00B67CA9">
                <w:rPr>
                  <w:rFonts w:ascii="Times New Roman" w:hAnsi="Times New Roman"/>
                  <w:i/>
                  <w:iCs/>
                  <w:noProof/>
                  <w:sz w:val="20"/>
                  <w:szCs w:val="20"/>
                  <w:rPrChange w:id="1049" w:author="Eniola" w:date="2018-08-15T15:05:00Z">
                    <w:rPr>
                      <w:i/>
                      <w:iCs/>
                      <w:noProof/>
                    </w:rPr>
                  </w:rPrChange>
                </w:rPr>
                <w:t xml:space="preserve">Bitcoin P2P-Cash Paper,. </w:t>
              </w:r>
              <w:r w:rsidRPr="00B67CA9">
                <w:rPr>
                  <w:rFonts w:ascii="Times New Roman" w:hAnsi="Times New Roman"/>
                  <w:noProof/>
                  <w:sz w:val="20"/>
                  <w:szCs w:val="20"/>
                  <w:rPrChange w:id="1050" w:author="Eniola" w:date="2018-08-15T15:05:00Z">
                    <w:rPr>
                      <w:noProof/>
                    </w:rPr>
                  </w:rPrChange>
                </w:rPr>
                <w:t xml:space="preserve">[Online] </w:t>
              </w:r>
              <w:r w:rsidRPr="00B67CA9">
                <w:rPr>
                  <w:rFonts w:ascii="Times New Roman" w:hAnsi="Times New Roman"/>
                  <w:noProof/>
                  <w:sz w:val="20"/>
                  <w:szCs w:val="20"/>
                  <w:rPrChange w:id="1051" w:author="Eniola" w:date="2018-08-15T15:05:00Z">
                    <w:rPr>
                      <w:noProof/>
                    </w:rPr>
                  </w:rPrChange>
                </w:rPr>
                <w:br/>
                <w:t xml:space="preserve">Available at: </w:t>
              </w:r>
              <w:r w:rsidRPr="00B67CA9">
                <w:rPr>
                  <w:rFonts w:ascii="Times New Roman" w:hAnsi="Times New Roman"/>
                  <w:noProof/>
                  <w:sz w:val="20"/>
                  <w:szCs w:val="20"/>
                  <w:u w:val="single"/>
                  <w:rPrChange w:id="1052" w:author="Eniola" w:date="2018-08-15T15:05:00Z">
                    <w:rPr>
                      <w:noProof/>
                      <w:u w:val="single"/>
                    </w:rPr>
                  </w:rPrChange>
                </w:rPr>
                <w:t>http://www.moril-achieve.com/cryptography@metzdowd.com/msgo9997.html</w:t>
              </w:r>
              <w:r w:rsidRPr="00B67CA9">
                <w:rPr>
                  <w:rFonts w:ascii="Times New Roman" w:hAnsi="Times New Roman"/>
                  <w:noProof/>
                  <w:sz w:val="20"/>
                  <w:szCs w:val="20"/>
                  <w:rPrChange w:id="1053" w:author="Eniola" w:date="2018-08-15T15:05:00Z">
                    <w:rPr>
                      <w:noProof/>
                    </w:rPr>
                  </w:rPrChange>
                </w:rPr>
                <w:br/>
                <w:t>[Accessed August 2018].</w:t>
              </w:r>
            </w:p>
            <w:p w14:paraId="030DF72E" w14:textId="77777777" w:rsidR="00C16786" w:rsidRPr="00B67CA9" w:rsidRDefault="00C16786">
              <w:pPr>
                <w:pStyle w:val="Bibliography"/>
                <w:numPr>
                  <w:ilvl w:val="0"/>
                  <w:numId w:val="19"/>
                </w:numPr>
                <w:rPr>
                  <w:rFonts w:ascii="Times New Roman" w:hAnsi="Times New Roman"/>
                  <w:noProof/>
                  <w:sz w:val="20"/>
                  <w:szCs w:val="20"/>
                  <w:rPrChange w:id="1054" w:author="Eniola" w:date="2018-08-15T15:05:00Z">
                    <w:rPr>
                      <w:noProof/>
                    </w:rPr>
                  </w:rPrChange>
                </w:rPr>
                <w:pPrChange w:id="1055" w:author="Eniola" w:date="2018-08-15T15:04:00Z">
                  <w:pPr>
                    <w:pStyle w:val="Bibliography"/>
                  </w:pPr>
                </w:pPrChange>
              </w:pPr>
              <w:r w:rsidRPr="00B67CA9">
                <w:rPr>
                  <w:rFonts w:ascii="Times New Roman" w:hAnsi="Times New Roman"/>
                  <w:noProof/>
                  <w:sz w:val="20"/>
                  <w:szCs w:val="20"/>
                  <w:rPrChange w:id="1056" w:author="Eniola" w:date="2018-08-15T15:05:00Z">
                    <w:rPr>
                      <w:noProof/>
                    </w:rPr>
                  </w:rPrChange>
                </w:rPr>
                <w:lastRenderedPageBreak/>
                <w:t xml:space="preserve">Researchers, 2018. </w:t>
              </w:r>
              <w:r w:rsidRPr="00B67CA9">
                <w:rPr>
                  <w:rFonts w:ascii="Times New Roman" w:hAnsi="Times New Roman"/>
                  <w:i/>
                  <w:iCs/>
                  <w:noProof/>
                  <w:sz w:val="20"/>
                  <w:szCs w:val="20"/>
                  <w:rPrChange w:id="1057" w:author="Eniola" w:date="2018-08-15T15:05:00Z">
                    <w:rPr>
                      <w:i/>
                      <w:iCs/>
                      <w:noProof/>
                    </w:rPr>
                  </w:rPrChange>
                </w:rPr>
                <w:t xml:space="preserve">INEC Nigeria. </w:t>
              </w:r>
              <w:r w:rsidRPr="00B67CA9">
                <w:rPr>
                  <w:rFonts w:ascii="Times New Roman" w:hAnsi="Times New Roman"/>
                  <w:noProof/>
                  <w:sz w:val="20"/>
                  <w:szCs w:val="20"/>
                  <w:rPrChange w:id="1058" w:author="Eniola" w:date="2018-08-15T15:05:00Z">
                    <w:rPr>
                      <w:noProof/>
                    </w:rPr>
                  </w:rPrChange>
                </w:rPr>
                <w:t xml:space="preserve">[Online] </w:t>
              </w:r>
              <w:r w:rsidRPr="00B67CA9">
                <w:rPr>
                  <w:rFonts w:ascii="Times New Roman" w:hAnsi="Times New Roman"/>
                  <w:noProof/>
                  <w:sz w:val="20"/>
                  <w:szCs w:val="20"/>
                  <w:rPrChange w:id="1059" w:author="Eniola" w:date="2018-08-15T15:05:00Z">
                    <w:rPr>
                      <w:noProof/>
                    </w:rPr>
                  </w:rPrChange>
                </w:rPr>
                <w:br/>
                <w:t xml:space="preserve">Available at: </w:t>
              </w:r>
              <w:r w:rsidRPr="00B67CA9">
                <w:rPr>
                  <w:rFonts w:ascii="Times New Roman" w:hAnsi="Times New Roman"/>
                  <w:noProof/>
                  <w:sz w:val="20"/>
                  <w:szCs w:val="20"/>
                  <w:u w:val="single"/>
                  <w:rPrChange w:id="1060" w:author="Eniola" w:date="2018-08-15T15:05:00Z">
                    <w:rPr>
                      <w:noProof/>
                      <w:u w:val="single"/>
                    </w:rPr>
                  </w:rPrChange>
                </w:rPr>
                <w:t>http://www.inecnigeria.org/?page_id=797</w:t>
              </w:r>
              <w:r w:rsidRPr="00B67CA9">
                <w:rPr>
                  <w:rFonts w:ascii="Times New Roman" w:hAnsi="Times New Roman"/>
                  <w:noProof/>
                  <w:sz w:val="20"/>
                  <w:szCs w:val="20"/>
                  <w:rPrChange w:id="1061" w:author="Eniola" w:date="2018-08-15T15:05:00Z">
                    <w:rPr>
                      <w:noProof/>
                    </w:rPr>
                  </w:rPrChange>
                </w:rPr>
                <w:br/>
                <w:t>[Accessed May 2018].</w:t>
              </w:r>
            </w:p>
            <w:p w14:paraId="49D0586E" w14:textId="77777777" w:rsidR="00C16786" w:rsidRPr="00B67CA9" w:rsidRDefault="00C16786">
              <w:pPr>
                <w:pStyle w:val="Bibliography"/>
                <w:numPr>
                  <w:ilvl w:val="0"/>
                  <w:numId w:val="19"/>
                </w:numPr>
                <w:rPr>
                  <w:rFonts w:ascii="Times New Roman" w:hAnsi="Times New Roman"/>
                  <w:noProof/>
                  <w:sz w:val="20"/>
                  <w:szCs w:val="20"/>
                  <w:rPrChange w:id="1062" w:author="Eniola" w:date="2018-08-15T15:05:00Z">
                    <w:rPr>
                      <w:noProof/>
                    </w:rPr>
                  </w:rPrChange>
                </w:rPr>
                <w:pPrChange w:id="1063" w:author="Eniola" w:date="2018-08-15T15:04:00Z">
                  <w:pPr>
                    <w:pStyle w:val="Bibliography"/>
                  </w:pPr>
                </w:pPrChange>
              </w:pPr>
              <w:r w:rsidRPr="00B67CA9">
                <w:rPr>
                  <w:rFonts w:ascii="Times New Roman" w:hAnsi="Times New Roman"/>
                  <w:noProof/>
                  <w:sz w:val="20"/>
                  <w:szCs w:val="20"/>
                  <w:rPrChange w:id="1064" w:author="Eniola" w:date="2018-08-15T15:05:00Z">
                    <w:rPr>
                      <w:noProof/>
                    </w:rPr>
                  </w:rPrChange>
                </w:rPr>
                <w:t xml:space="preserve">Snyder, D., 2017. </w:t>
              </w:r>
              <w:r w:rsidRPr="00B67CA9">
                <w:rPr>
                  <w:rFonts w:ascii="Times New Roman" w:hAnsi="Times New Roman"/>
                  <w:i/>
                  <w:iCs/>
                  <w:noProof/>
                  <w:sz w:val="20"/>
                  <w:szCs w:val="20"/>
                  <w:rPrChange w:id="1065" w:author="Eniola" w:date="2018-08-15T15:05:00Z">
                    <w:rPr>
                      <w:i/>
                      <w:iCs/>
                      <w:noProof/>
                    </w:rPr>
                  </w:rPrChange>
                </w:rPr>
                <w:t xml:space="preserve">Blockchain Technology for the Internet of Things. </w:t>
              </w:r>
              <w:r w:rsidRPr="00B67CA9">
                <w:rPr>
                  <w:rFonts w:ascii="Times New Roman" w:hAnsi="Times New Roman"/>
                  <w:noProof/>
                  <w:sz w:val="20"/>
                  <w:szCs w:val="20"/>
                  <w:rPrChange w:id="1066" w:author="Eniola" w:date="2018-08-15T15:05:00Z">
                    <w:rPr>
                      <w:noProof/>
                    </w:rPr>
                  </w:rPrChange>
                </w:rPr>
                <w:t>s.l., Presuder 42TEK, Inc. Pg. 12..</w:t>
              </w:r>
            </w:p>
            <w:p w14:paraId="58DD610F" w14:textId="77777777" w:rsidR="00C16786" w:rsidRPr="00B67CA9" w:rsidRDefault="00C16786">
              <w:pPr>
                <w:pStyle w:val="Bibliography"/>
                <w:numPr>
                  <w:ilvl w:val="0"/>
                  <w:numId w:val="19"/>
                </w:numPr>
                <w:rPr>
                  <w:rFonts w:ascii="Times New Roman" w:hAnsi="Times New Roman"/>
                  <w:noProof/>
                  <w:sz w:val="20"/>
                  <w:szCs w:val="20"/>
                  <w:rPrChange w:id="1067" w:author="Eniola" w:date="2018-08-15T15:05:00Z">
                    <w:rPr>
                      <w:noProof/>
                    </w:rPr>
                  </w:rPrChange>
                </w:rPr>
                <w:pPrChange w:id="1068" w:author="Eniola" w:date="2018-08-15T15:04:00Z">
                  <w:pPr>
                    <w:pStyle w:val="Bibliography"/>
                  </w:pPr>
                </w:pPrChange>
              </w:pPr>
              <w:r w:rsidRPr="00B67CA9">
                <w:rPr>
                  <w:rFonts w:ascii="Times New Roman" w:hAnsi="Times New Roman"/>
                  <w:noProof/>
                  <w:sz w:val="20"/>
                  <w:szCs w:val="20"/>
                  <w:rPrChange w:id="1069" w:author="Eniola" w:date="2018-08-15T15:05:00Z">
                    <w:rPr>
                      <w:noProof/>
                    </w:rPr>
                  </w:rPrChange>
                </w:rPr>
                <w:t xml:space="preserve">Stornetta, S. H. a. W. S., 1991. </w:t>
              </w:r>
              <w:r w:rsidRPr="00B67CA9">
                <w:rPr>
                  <w:rFonts w:ascii="Times New Roman" w:hAnsi="Times New Roman"/>
                  <w:i/>
                  <w:iCs/>
                  <w:noProof/>
                  <w:sz w:val="20"/>
                  <w:szCs w:val="20"/>
                  <w:rPrChange w:id="1070" w:author="Eniola" w:date="2018-08-15T15:05:00Z">
                    <w:rPr>
                      <w:i/>
                      <w:iCs/>
                      <w:noProof/>
                    </w:rPr>
                  </w:rPrChange>
                </w:rPr>
                <w:t xml:space="preserve">How to Time- Stamp a Digital Document,. </w:t>
              </w:r>
              <w:r w:rsidRPr="00B67CA9">
                <w:rPr>
                  <w:rFonts w:ascii="Times New Roman" w:hAnsi="Times New Roman"/>
                  <w:noProof/>
                  <w:sz w:val="20"/>
                  <w:szCs w:val="20"/>
                  <w:rPrChange w:id="1071" w:author="Eniola" w:date="2018-08-15T15:05:00Z">
                    <w:rPr>
                      <w:noProof/>
                    </w:rPr>
                  </w:rPrChange>
                </w:rPr>
                <w:t xml:space="preserve">[Online] </w:t>
              </w:r>
              <w:r w:rsidRPr="00B67CA9">
                <w:rPr>
                  <w:rFonts w:ascii="Times New Roman" w:hAnsi="Times New Roman"/>
                  <w:noProof/>
                  <w:sz w:val="20"/>
                  <w:szCs w:val="20"/>
                  <w:rPrChange w:id="1072" w:author="Eniola" w:date="2018-08-15T15:05:00Z">
                    <w:rPr>
                      <w:noProof/>
                    </w:rPr>
                  </w:rPrChange>
                </w:rPr>
                <w:br/>
                <w:t xml:space="preserve">Available at: </w:t>
              </w:r>
              <w:r w:rsidRPr="00B67CA9">
                <w:rPr>
                  <w:rFonts w:ascii="Times New Roman" w:hAnsi="Times New Roman"/>
                  <w:noProof/>
                  <w:sz w:val="20"/>
                  <w:szCs w:val="20"/>
                  <w:u w:val="single"/>
                  <w:rPrChange w:id="1073" w:author="Eniola" w:date="2018-08-15T15:05:00Z">
                    <w:rPr>
                      <w:noProof/>
                      <w:u w:val="single"/>
                    </w:rPr>
                  </w:rPrChange>
                </w:rPr>
                <w:t>https://www.anf.es/pdf/Haber_Stornetta.pdf</w:t>
              </w:r>
              <w:r w:rsidRPr="00B67CA9">
                <w:rPr>
                  <w:rFonts w:ascii="Times New Roman" w:hAnsi="Times New Roman"/>
                  <w:noProof/>
                  <w:sz w:val="20"/>
                  <w:szCs w:val="20"/>
                  <w:rPrChange w:id="1074" w:author="Eniola" w:date="2018-08-15T15:05:00Z">
                    <w:rPr>
                      <w:noProof/>
                    </w:rPr>
                  </w:rPrChange>
                </w:rPr>
                <w:br/>
                <w:t>[Accessed July 2018].</w:t>
              </w:r>
            </w:p>
            <w:p w14:paraId="3FE158E9" w14:textId="77777777" w:rsidR="00C16786" w:rsidRPr="00B67CA9" w:rsidRDefault="00C16786">
              <w:pPr>
                <w:pStyle w:val="Bibliography"/>
                <w:numPr>
                  <w:ilvl w:val="0"/>
                  <w:numId w:val="19"/>
                </w:numPr>
                <w:rPr>
                  <w:rFonts w:ascii="Times New Roman" w:hAnsi="Times New Roman"/>
                  <w:noProof/>
                  <w:sz w:val="20"/>
                  <w:szCs w:val="20"/>
                  <w:rPrChange w:id="1075" w:author="Eniola" w:date="2018-08-15T15:05:00Z">
                    <w:rPr>
                      <w:noProof/>
                    </w:rPr>
                  </w:rPrChange>
                </w:rPr>
                <w:pPrChange w:id="1076" w:author="Eniola" w:date="2018-08-15T15:04:00Z">
                  <w:pPr>
                    <w:pStyle w:val="Bibliography"/>
                  </w:pPr>
                </w:pPrChange>
              </w:pPr>
              <w:r w:rsidRPr="00B67CA9">
                <w:rPr>
                  <w:rFonts w:ascii="Times New Roman" w:hAnsi="Times New Roman"/>
                  <w:noProof/>
                  <w:sz w:val="20"/>
                  <w:szCs w:val="20"/>
                  <w:rPrChange w:id="1077" w:author="Eniola" w:date="2018-08-15T15:05:00Z">
                    <w:rPr>
                      <w:noProof/>
                    </w:rPr>
                  </w:rPrChange>
                </w:rPr>
                <w:t xml:space="preserve">Swan, M., 2015. </w:t>
              </w:r>
              <w:r w:rsidRPr="00B67CA9">
                <w:rPr>
                  <w:rFonts w:ascii="Times New Roman" w:hAnsi="Times New Roman"/>
                  <w:i/>
                  <w:iCs/>
                  <w:noProof/>
                  <w:sz w:val="20"/>
                  <w:szCs w:val="20"/>
                  <w:rPrChange w:id="1078" w:author="Eniola" w:date="2018-08-15T15:05:00Z">
                    <w:rPr>
                      <w:i/>
                      <w:iCs/>
                      <w:noProof/>
                    </w:rPr>
                  </w:rPrChange>
                </w:rPr>
                <w:t xml:space="preserve">Blueprint for a New Economy from Blockchain. </w:t>
              </w:r>
              <w:r w:rsidRPr="00B67CA9">
                <w:rPr>
                  <w:rFonts w:ascii="Times New Roman" w:hAnsi="Times New Roman"/>
                  <w:noProof/>
                  <w:sz w:val="20"/>
                  <w:szCs w:val="20"/>
                  <w:rPrChange w:id="1079" w:author="Eniola" w:date="2018-08-15T15:05:00Z">
                    <w:rPr>
                      <w:noProof/>
                    </w:rPr>
                  </w:rPrChange>
                </w:rPr>
                <w:t>s.l., https:// Blueprint for a New Economy from Blockchain, pg.34.</w:t>
              </w:r>
            </w:p>
            <w:p w14:paraId="431CC207" w14:textId="77777777" w:rsidR="00C16786" w:rsidRPr="00B67CA9" w:rsidRDefault="00C16786">
              <w:pPr>
                <w:pStyle w:val="Bibliography"/>
                <w:numPr>
                  <w:ilvl w:val="0"/>
                  <w:numId w:val="19"/>
                </w:numPr>
                <w:rPr>
                  <w:rFonts w:ascii="Times New Roman" w:hAnsi="Times New Roman"/>
                  <w:noProof/>
                  <w:sz w:val="20"/>
                  <w:szCs w:val="20"/>
                  <w:rPrChange w:id="1080" w:author="Eniola" w:date="2018-08-15T15:05:00Z">
                    <w:rPr>
                      <w:noProof/>
                    </w:rPr>
                  </w:rPrChange>
                </w:rPr>
                <w:pPrChange w:id="1081" w:author="Eniola" w:date="2018-08-15T15:04:00Z">
                  <w:pPr>
                    <w:pStyle w:val="Bibliography"/>
                  </w:pPr>
                </w:pPrChange>
              </w:pPr>
              <w:r w:rsidRPr="00B67CA9">
                <w:rPr>
                  <w:rFonts w:ascii="Times New Roman" w:hAnsi="Times New Roman"/>
                  <w:noProof/>
                  <w:sz w:val="20"/>
                  <w:szCs w:val="20"/>
                  <w:rPrChange w:id="1082" w:author="Eniola" w:date="2018-08-15T15:05:00Z">
                    <w:rPr>
                      <w:noProof/>
                    </w:rPr>
                  </w:rPrChange>
                </w:rPr>
                <w:t xml:space="preserve">Thieau, M. P. a. D., 2018. </w:t>
              </w:r>
              <w:r w:rsidRPr="00B67CA9">
                <w:rPr>
                  <w:rFonts w:ascii="Times New Roman" w:hAnsi="Times New Roman"/>
                  <w:i/>
                  <w:iCs/>
                  <w:noProof/>
                  <w:sz w:val="20"/>
                  <w:szCs w:val="20"/>
                  <w:rPrChange w:id="1083" w:author="Eniola" w:date="2018-08-15T15:05:00Z">
                    <w:rPr>
                      <w:i/>
                      <w:iCs/>
                      <w:noProof/>
                    </w:rPr>
                  </w:rPrChange>
                </w:rPr>
                <w:t xml:space="preserve">IBM Developers Works. </w:t>
              </w:r>
              <w:r w:rsidRPr="00B67CA9">
                <w:rPr>
                  <w:rFonts w:ascii="Times New Roman" w:hAnsi="Times New Roman"/>
                  <w:noProof/>
                  <w:sz w:val="20"/>
                  <w:szCs w:val="20"/>
                  <w:rPrChange w:id="1084" w:author="Eniola" w:date="2018-08-15T15:05:00Z">
                    <w:rPr>
                      <w:noProof/>
                    </w:rPr>
                  </w:rPrChange>
                </w:rPr>
                <w:t xml:space="preserve">[Online] </w:t>
              </w:r>
              <w:r w:rsidRPr="00B67CA9">
                <w:rPr>
                  <w:rFonts w:ascii="Times New Roman" w:hAnsi="Times New Roman"/>
                  <w:noProof/>
                  <w:sz w:val="20"/>
                  <w:szCs w:val="20"/>
                  <w:rPrChange w:id="1085" w:author="Eniola" w:date="2018-08-15T15:05:00Z">
                    <w:rPr>
                      <w:noProof/>
                    </w:rPr>
                  </w:rPrChange>
                </w:rPr>
                <w:br/>
                <w:t xml:space="preserve">Available at: </w:t>
              </w:r>
              <w:r w:rsidRPr="00B67CA9">
                <w:rPr>
                  <w:rFonts w:ascii="Times New Roman" w:hAnsi="Times New Roman"/>
                  <w:noProof/>
                  <w:sz w:val="20"/>
                  <w:szCs w:val="20"/>
                  <w:u w:val="single"/>
                  <w:rPrChange w:id="1086" w:author="Eniola" w:date="2018-08-15T15:05:00Z">
                    <w:rPr>
                      <w:noProof/>
                      <w:u w:val="single"/>
                    </w:rPr>
                  </w:rPrChange>
                </w:rPr>
                <w:t>IBM Blockchain 101, quick-start guide for developers, http://www.ibm.com/developerworks/cloud/library/cl-ibm-blockchain=101quick-start-guide for developers.</w:t>
              </w:r>
              <w:r w:rsidRPr="00B67CA9">
                <w:rPr>
                  <w:rFonts w:ascii="Times New Roman" w:hAnsi="Times New Roman"/>
                  <w:noProof/>
                  <w:sz w:val="20"/>
                  <w:szCs w:val="20"/>
                  <w:rPrChange w:id="1087" w:author="Eniola" w:date="2018-08-15T15:05:00Z">
                    <w:rPr>
                      <w:noProof/>
                    </w:rPr>
                  </w:rPrChange>
                </w:rPr>
                <w:br/>
                <w:t>[Accessed 26 May 2018].</w:t>
              </w:r>
            </w:p>
            <w:p w14:paraId="414C6926" w14:textId="77777777" w:rsidR="00C16786" w:rsidRPr="00B67CA9" w:rsidRDefault="00C16786">
              <w:pPr>
                <w:pStyle w:val="Bibliography"/>
                <w:numPr>
                  <w:ilvl w:val="0"/>
                  <w:numId w:val="19"/>
                </w:numPr>
                <w:rPr>
                  <w:rFonts w:ascii="Times New Roman" w:hAnsi="Times New Roman"/>
                  <w:noProof/>
                  <w:sz w:val="20"/>
                  <w:szCs w:val="20"/>
                  <w:rPrChange w:id="1088" w:author="Eniola" w:date="2018-08-15T15:05:00Z">
                    <w:rPr>
                      <w:noProof/>
                    </w:rPr>
                  </w:rPrChange>
                </w:rPr>
                <w:pPrChange w:id="1089" w:author="Eniola" w:date="2018-08-15T15:05:00Z">
                  <w:pPr>
                    <w:pStyle w:val="Bibliography"/>
                  </w:pPr>
                </w:pPrChange>
              </w:pPr>
              <w:r w:rsidRPr="00B67CA9">
                <w:rPr>
                  <w:rFonts w:ascii="Times New Roman" w:hAnsi="Times New Roman"/>
                  <w:noProof/>
                  <w:sz w:val="20"/>
                  <w:szCs w:val="20"/>
                  <w:rPrChange w:id="1090" w:author="Eniola" w:date="2018-08-15T15:05:00Z">
                    <w:rPr>
                      <w:noProof/>
                    </w:rPr>
                  </w:rPrChange>
                </w:rPr>
                <w:t xml:space="preserve">Veness, C., 2017. </w:t>
              </w:r>
              <w:r w:rsidRPr="00B67CA9">
                <w:rPr>
                  <w:rFonts w:ascii="Times New Roman" w:hAnsi="Times New Roman"/>
                  <w:i/>
                  <w:iCs/>
                  <w:noProof/>
                  <w:sz w:val="20"/>
                  <w:szCs w:val="20"/>
                  <w:rPrChange w:id="1091" w:author="Eniola" w:date="2018-08-15T15:05:00Z">
                    <w:rPr>
                      <w:i/>
                      <w:iCs/>
                      <w:noProof/>
                    </w:rPr>
                  </w:rPrChange>
                </w:rPr>
                <w:t xml:space="preserve">Morable Type Scripts,. </w:t>
              </w:r>
              <w:r w:rsidRPr="00B67CA9">
                <w:rPr>
                  <w:rFonts w:ascii="Times New Roman" w:hAnsi="Times New Roman"/>
                  <w:noProof/>
                  <w:sz w:val="20"/>
                  <w:szCs w:val="20"/>
                  <w:rPrChange w:id="1092" w:author="Eniola" w:date="2018-08-15T15:05:00Z">
                    <w:rPr>
                      <w:noProof/>
                    </w:rPr>
                  </w:rPrChange>
                </w:rPr>
                <w:t xml:space="preserve">[Online] </w:t>
              </w:r>
              <w:r w:rsidRPr="00B67CA9">
                <w:rPr>
                  <w:rFonts w:ascii="Times New Roman" w:hAnsi="Times New Roman"/>
                  <w:noProof/>
                  <w:sz w:val="20"/>
                  <w:szCs w:val="20"/>
                  <w:rPrChange w:id="1093" w:author="Eniola" w:date="2018-08-15T15:05:00Z">
                    <w:rPr>
                      <w:noProof/>
                    </w:rPr>
                  </w:rPrChange>
                </w:rPr>
                <w:br/>
                <w:t xml:space="preserve">Available at: </w:t>
              </w:r>
              <w:r w:rsidRPr="00B67CA9">
                <w:rPr>
                  <w:rFonts w:ascii="Times New Roman" w:hAnsi="Times New Roman"/>
                  <w:noProof/>
                  <w:sz w:val="20"/>
                  <w:szCs w:val="20"/>
                  <w:u w:val="single"/>
                  <w:rPrChange w:id="1094" w:author="Eniola" w:date="2018-08-15T15:05:00Z">
                    <w:rPr>
                      <w:noProof/>
                      <w:u w:val="single"/>
                    </w:rPr>
                  </w:rPrChange>
                </w:rPr>
                <w:t>https://www.movable type.co.uk/scripts/sha256.html.</w:t>
              </w:r>
              <w:r w:rsidRPr="00B67CA9">
                <w:rPr>
                  <w:rFonts w:ascii="Times New Roman" w:hAnsi="Times New Roman"/>
                  <w:noProof/>
                  <w:sz w:val="20"/>
                  <w:szCs w:val="20"/>
                  <w:rPrChange w:id="1095" w:author="Eniola" w:date="2018-08-15T15:05:00Z">
                    <w:rPr>
                      <w:noProof/>
                    </w:rPr>
                  </w:rPrChange>
                </w:rPr>
                <w:br/>
                <w:t>[Accessed 12 July 2018].</w:t>
              </w:r>
            </w:p>
            <w:p w14:paraId="2B6AB225" w14:textId="77777777" w:rsidR="00C16786" w:rsidRPr="00B67CA9" w:rsidRDefault="00C16786">
              <w:pPr>
                <w:pStyle w:val="Bibliography"/>
                <w:numPr>
                  <w:ilvl w:val="0"/>
                  <w:numId w:val="19"/>
                </w:numPr>
                <w:rPr>
                  <w:rFonts w:ascii="Times New Roman" w:hAnsi="Times New Roman"/>
                  <w:noProof/>
                  <w:sz w:val="20"/>
                  <w:szCs w:val="20"/>
                  <w:rPrChange w:id="1096" w:author="Eniola" w:date="2018-08-15T15:05:00Z">
                    <w:rPr>
                      <w:noProof/>
                    </w:rPr>
                  </w:rPrChange>
                </w:rPr>
                <w:pPrChange w:id="1097" w:author="Eniola" w:date="2018-08-15T15:05:00Z">
                  <w:pPr>
                    <w:pStyle w:val="Bibliography"/>
                  </w:pPr>
                </w:pPrChange>
              </w:pPr>
              <w:r w:rsidRPr="00B67CA9">
                <w:rPr>
                  <w:rFonts w:ascii="Times New Roman" w:hAnsi="Times New Roman"/>
                  <w:noProof/>
                  <w:sz w:val="20"/>
                  <w:szCs w:val="20"/>
                  <w:rPrChange w:id="1098" w:author="Eniola" w:date="2018-08-15T15:05:00Z">
                    <w:rPr>
                      <w:noProof/>
                    </w:rPr>
                  </w:rPrChange>
                </w:rPr>
                <w:t xml:space="preserve">Werkhaven, W. P. a. V., 2008. </w:t>
              </w:r>
              <w:r w:rsidRPr="00B67CA9">
                <w:rPr>
                  <w:rFonts w:ascii="Times New Roman" w:hAnsi="Times New Roman"/>
                  <w:i/>
                  <w:iCs/>
                  <w:noProof/>
                  <w:sz w:val="20"/>
                  <w:szCs w:val="20"/>
                  <w:rPrChange w:id="1099" w:author="Eniola" w:date="2018-08-15T15:05:00Z">
                    <w:rPr>
                      <w:i/>
                      <w:iCs/>
                      <w:noProof/>
                    </w:rPr>
                  </w:rPrChange>
                </w:rPr>
                <w:t xml:space="preserve">On the Secure Hash Algorithm Family (chapter 1 of cryptography in context). </w:t>
              </w:r>
              <w:r w:rsidRPr="00B67CA9">
                <w:rPr>
                  <w:rFonts w:ascii="Times New Roman" w:hAnsi="Times New Roman"/>
                  <w:noProof/>
                  <w:sz w:val="20"/>
                  <w:szCs w:val="20"/>
                  <w:rPrChange w:id="1100" w:author="Eniola" w:date="2018-08-15T15:05:00Z">
                    <w:rPr>
                      <w:noProof/>
                    </w:rPr>
                  </w:rPrChange>
                </w:rPr>
                <w:t xml:space="preserve">[Online] </w:t>
              </w:r>
              <w:r w:rsidRPr="00B67CA9">
                <w:rPr>
                  <w:rFonts w:ascii="Times New Roman" w:hAnsi="Times New Roman"/>
                  <w:noProof/>
                  <w:sz w:val="20"/>
                  <w:szCs w:val="20"/>
                  <w:rPrChange w:id="1101" w:author="Eniola" w:date="2018-08-15T15:05:00Z">
                    <w:rPr>
                      <w:noProof/>
                    </w:rPr>
                  </w:rPrChange>
                </w:rPr>
                <w:br/>
                <w:t xml:space="preserve">Available at: </w:t>
              </w:r>
              <w:r w:rsidRPr="00B67CA9">
                <w:rPr>
                  <w:rFonts w:ascii="Times New Roman" w:hAnsi="Times New Roman"/>
                  <w:noProof/>
                  <w:sz w:val="20"/>
                  <w:szCs w:val="20"/>
                  <w:u w:val="single"/>
                  <w:rPrChange w:id="1102" w:author="Eniola" w:date="2018-08-15T15:05:00Z">
                    <w:rPr>
                      <w:noProof/>
                      <w:u w:val="single"/>
                    </w:rPr>
                  </w:rPrChange>
                </w:rPr>
                <w:t>https://www.stuff.science.uu.nl/~tel 00101/liter/books/cryp cont.pdf.</w:t>
              </w:r>
              <w:r w:rsidRPr="00B67CA9">
                <w:rPr>
                  <w:rFonts w:ascii="Times New Roman" w:hAnsi="Times New Roman"/>
                  <w:noProof/>
                  <w:sz w:val="20"/>
                  <w:szCs w:val="20"/>
                  <w:rPrChange w:id="1103" w:author="Eniola" w:date="2018-08-15T15:05:00Z">
                    <w:rPr>
                      <w:noProof/>
                    </w:rPr>
                  </w:rPrChange>
                </w:rPr>
                <w:br/>
                <w:t>[Accessed July 2018].</w:t>
              </w:r>
            </w:p>
            <w:p w14:paraId="15223A80" w14:textId="529E553D" w:rsidR="00C16786" w:rsidRPr="00B67CA9" w:rsidRDefault="00C16786" w:rsidP="00C16786">
              <w:pPr>
                <w:rPr>
                  <w:ins w:id="1104" w:author="Eniola" w:date="2018-08-15T15:02:00Z"/>
                  <w:rFonts w:ascii="Times New Roman" w:hAnsi="Times New Roman"/>
                  <w:sz w:val="20"/>
                  <w:szCs w:val="20"/>
                  <w:rPrChange w:id="1105" w:author="Eniola" w:date="2018-08-15T15:05:00Z">
                    <w:rPr>
                      <w:ins w:id="1106" w:author="Eniola" w:date="2018-08-15T15:02:00Z"/>
                    </w:rPr>
                  </w:rPrChange>
                </w:rPr>
              </w:pPr>
              <w:ins w:id="1107" w:author="Eniola" w:date="2018-08-15T15:02:00Z">
                <w:r w:rsidRPr="00B67CA9">
                  <w:rPr>
                    <w:rFonts w:ascii="Times New Roman" w:hAnsi="Times New Roman"/>
                    <w:b/>
                    <w:bCs/>
                    <w:noProof/>
                    <w:sz w:val="20"/>
                    <w:szCs w:val="20"/>
                    <w:rPrChange w:id="1108" w:author="Eniola" w:date="2018-08-15T15:05:00Z">
                      <w:rPr>
                        <w:b/>
                        <w:bCs/>
                        <w:noProof/>
                      </w:rPr>
                    </w:rPrChange>
                  </w:rPr>
                  <w:fldChar w:fldCharType="end"/>
                </w:r>
              </w:ins>
            </w:p>
            <w:customXmlInsRangeStart w:id="1109" w:author="Eniola" w:date="2018-08-15T15:02:00Z"/>
          </w:sdtContent>
        </w:sdt>
        <w:customXmlInsRangeEnd w:id="1109"/>
        <w:customXmlInsRangeStart w:id="1110" w:author="Eniola" w:date="2018-08-15T15:02:00Z"/>
      </w:sdtContent>
    </w:sdt>
    <w:customXmlInsRangeEnd w:id="1110"/>
    <w:p w14:paraId="5E6D2AEB" w14:textId="2BE157A6" w:rsidR="00A570D1" w:rsidRPr="00B67CA9" w:rsidRDefault="00A570D1">
      <w:pPr>
        <w:pStyle w:val="Heading1"/>
        <w:rPr>
          <w:rFonts w:ascii="Times New Roman" w:hAnsi="Times New Roman"/>
          <w:sz w:val="20"/>
          <w:szCs w:val="20"/>
          <w:rPrChange w:id="1111" w:author="Eniola" w:date="2018-08-15T15:05:00Z">
            <w:rPr>
              <w:rFonts w:ascii="Times New Roman" w:hAnsi="Times New Roman"/>
              <w:sz w:val="20"/>
              <w:szCs w:val="20"/>
            </w:rPr>
          </w:rPrChange>
        </w:rPr>
        <w:pPrChange w:id="1112" w:author="Eniola" w:date="2018-08-15T15:02:00Z">
          <w:pPr>
            <w:pStyle w:val="ListParagraph"/>
            <w:numPr>
              <w:numId w:val="16"/>
            </w:numPr>
            <w:spacing w:line="360" w:lineRule="auto"/>
            <w:ind w:hanging="360"/>
            <w:jc w:val="both"/>
          </w:pPr>
        </w:pPrChange>
      </w:pPr>
    </w:p>
    <w:sectPr w:rsidR="00A570D1" w:rsidRPr="00B67CA9" w:rsidSect="00DE15A1">
      <w:pgSz w:w="11906" w:h="16838" w:code="9"/>
      <w:pgMar w:top="1080" w:right="1080" w:bottom="1800" w:left="1080" w:header="720" w:footer="720" w:gutter="0"/>
      <w:cols w:space="720"/>
      <w:docGrid w:linePitch="360"/>
      <w:sectPrChange w:id="1113" w:author="Eniola" w:date="2018-08-08T18:11:00Z">
        <w:sectPr w:rsidR="00A570D1" w:rsidRPr="00B67CA9" w:rsidSect="00DE15A1">
          <w:pgSz w:w="12240" w:h="15840" w:code="0"/>
          <w:pgMar w:top="1440" w:right="1440" w:bottom="1440" w:left="1440" w:header="720" w:footer="720" w:gutter="0"/>
        </w:sectPr>
      </w:sectPrChange>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29" w:author="user" w:date="2018-08-05T05:56:00Z" w:initials="u">
    <w:p w14:paraId="528B98AC" w14:textId="77777777" w:rsidR="00A570D1" w:rsidRDefault="00A570D1">
      <w:pPr>
        <w:pStyle w:val="CommentText"/>
      </w:pPr>
      <w:r>
        <w:rPr>
          <w:rStyle w:val="CommentReference"/>
        </w:rPr>
        <w:annotationRef/>
      </w:r>
      <w:r>
        <w:t>Use Harvard referencing system</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28B98AC"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E56388" w14:textId="77777777" w:rsidR="002A2EF6" w:rsidRDefault="002A2EF6" w:rsidP="007A4977">
      <w:pPr>
        <w:spacing w:after="0" w:line="240" w:lineRule="auto"/>
      </w:pPr>
      <w:r>
        <w:separator/>
      </w:r>
    </w:p>
  </w:endnote>
  <w:endnote w:type="continuationSeparator" w:id="0">
    <w:p w14:paraId="5886F348" w14:textId="77777777" w:rsidR="002A2EF6" w:rsidRDefault="002A2EF6" w:rsidP="007A49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EE35ED" w14:textId="5BF13A51" w:rsidR="00DD34C2" w:rsidRDefault="00DD34C2">
    <w:pPr>
      <w:pStyle w:val="Footer"/>
      <w:jc w:val="center"/>
    </w:pPr>
    <w:r w:rsidRPr="00DD34C2">
      <w:t xml:space="preserve">Ishola Eniola O. </w:t>
    </w:r>
    <w:ins w:id="36" w:author="Eniola" w:date="2018-08-10T10:38:00Z">
      <w:r w:rsidR="00341B24">
        <w:t>&amp;</w:t>
      </w:r>
    </w:ins>
    <w:del w:id="37" w:author="Eniola" w:date="2018-08-10T10:38:00Z">
      <w:r w:rsidRPr="00DD34C2" w:rsidDel="00341B24">
        <w:delText>and</w:delText>
      </w:r>
    </w:del>
    <w:r w:rsidRPr="00DD34C2">
      <w:t xml:space="preserve"> Samaila G. Zainab</w:t>
    </w:r>
  </w:p>
  <w:p w14:paraId="1C978BC2" w14:textId="3FEA7B2B" w:rsidR="00DD34C2" w:rsidRDefault="00DD34C2">
    <w:pPr>
      <w:pStyle w:val="Footer"/>
      <w:jc w:val="center"/>
    </w:pPr>
    <w:r>
      <w:fldChar w:fldCharType="begin"/>
    </w:r>
    <w:r>
      <w:instrText xml:space="preserve"> PAGE   \* MERGEFORMAT </w:instrText>
    </w:r>
    <w:r>
      <w:fldChar w:fldCharType="separate"/>
    </w:r>
    <w:r w:rsidR="00AD5C37">
      <w:rPr>
        <w:noProof/>
      </w:rPr>
      <w:t>20</w:t>
    </w:r>
    <w:r>
      <w:rPr>
        <w:noProof/>
      </w:rPr>
      <w:fldChar w:fldCharType="end"/>
    </w:r>
  </w:p>
  <w:p w14:paraId="7CD94FF7" w14:textId="77777777" w:rsidR="007A4977" w:rsidRDefault="007A497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9EBE5C" w14:textId="77777777" w:rsidR="002A2EF6" w:rsidRDefault="002A2EF6" w:rsidP="007A4977">
      <w:pPr>
        <w:spacing w:after="0" w:line="240" w:lineRule="auto"/>
      </w:pPr>
      <w:r>
        <w:separator/>
      </w:r>
    </w:p>
  </w:footnote>
  <w:footnote w:type="continuationSeparator" w:id="0">
    <w:p w14:paraId="4EF63FFA" w14:textId="77777777" w:rsidR="002A2EF6" w:rsidRDefault="002A2EF6" w:rsidP="007A49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C65F0"/>
    <w:multiLevelType w:val="hybridMultilevel"/>
    <w:tmpl w:val="114E4E2E"/>
    <w:lvl w:ilvl="0" w:tplc="1042F38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A10EB3"/>
    <w:multiLevelType w:val="hybridMultilevel"/>
    <w:tmpl w:val="E0000B1E"/>
    <w:lvl w:ilvl="0" w:tplc="7BE6C974">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DA4802"/>
    <w:multiLevelType w:val="hybridMultilevel"/>
    <w:tmpl w:val="4CB05F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D24C24"/>
    <w:multiLevelType w:val="hybridMultilevel"/>
    <w:tmpl w:val="19BC84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0163B0"/>
    <w:multiLevelType w:val="hybridMultilevel"/>
    <w:tmpl w:val="8DA46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4C334E"/>
    <w:multiLevelType w:val="hybridMultilevel"/>
    <w:tmpl w:val="D4A2E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672BFB"/>
    <w:multiLevelType w:val="hybridMultilevel"/>
    <w:tmpl w:val="AAD2C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4B563C"/>
    <w:multiLevelType w:val="hybridMultilevel"/>
    <w:tmpl w:val="29C01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183263"/>
    <w:multiLevelType w:val="hybridMultilevel"/>
    <w:tmpl w:val="6CFEB7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5135A0"/>
    <w:multiLevelType w:val="hybridMultilevel"/>
    <w:tmpl w:val="6616B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551C70"/>
    <w:multiLevelType w:val="hybridMultilevel"/>
    <w:tmpl w:val="B7ACF584"/>
    <w:lvl w:ilvl="0" w:tplc="A9080AC4">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7A506A"/>
    <w:multiLevelType w:val="hybridMultilevel"/>
    <w:tmpl w:val="7E8887A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431378"/>
    <w:multiLevelType w:val="hybridMultilevel"/>
    <w:tmpl w:val="019E76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D851B6"/>
    <w:multiLevelType w:val="hybridMultilevel"/>
    <w:tmpl w:val="BC20C7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9E2C9B"/>
    <w:multiLevelType w:val="hybridMultilevel"/>
    <w:tmpl w:val="215E7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1337C1"/>
    <w:multiLevelType w:val="hybridMultilevel"/>
    <w:tmpl w:val="3DB01B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3D00CC"/>
    <w:multiLevelType w:val="hybridMultilevel"/>
    <w:tmpl w:val="5A70F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9E0633"/>
    <w:multiLevelType w:val="hybridMultilevel"/>
    <w:tmpl w:val="EEFCC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782F4D"/>
    <w:multiLevelType w:val="hybridMultilevel"/>
    <w:tmpl w:val="76540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7"/>
  </w:num>
  <w:num w:numId="3">
    <w:abstractNumId w:val="3"/>
  </w:num>
  <w:num w:numId="4">
    <w:abstractNumId w:val="12"/>
  </w:num>
  <w:num w:numId="5">
    <w:abstractNumId w:val="9"/>
  </w:num>
  <w:num w:numId="6">
    <w:abstractNumId w:val="14"/>
  </w:num>
  <w:num w:numId="7">
    <w:abstractNumId w:val="16"/>
  </w:num>
  <w:num w:numId="8">
    <w:abstractNumId w:val="11"/>
  </w:num>
  <w:num w:numId="9">
    <w:abstractNumId w:val="4"/>
  </w:num>
  <w:num w:numId="10">
    <w:abstractNumId w:val="5"/>
  </w:num>
  <w:num w:numId="11">
    <w:abstractNumId w:val="7"/>
  </w:num>
  <w:num w:numId="12">
    <w:abstractNumId w:val="15"/>
  </w:num>
  <w:num w:numId="13">
    <w:abstractNumId w:val="8"/>
  </w:num>
  <w:num w:numId="14">
    <w:abstractNumId w:val="6"/>
  </w:num>
  <w:num w:numId="15">
    <w:abstractNumId w:val="2"/>
  </w:num>
  <w:num w:numId="16">
    <w:abstractNumId w:val="18"/>
  </w:num>
  <w:num w:numId="17">
    <w:abstractNumId w:val="1"/>
  </w:num>
  <w:num w:numId="18">
    <w:abstractNumId w:val="0"/>
  </w:num>
  <w:num w:numId="19">
    <w:abstractNumId w:val="1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niola">
    <w15:presenceInfo w15:providerId="None" w15:userId="Enio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7282"/>
    <w:rsid w:val="00007318"/>
    <w:rsid w:val="000106DD"/>
    <w:rsid w:val="00012C8C"/>
    <w:rsid w:val="00013CA2"/>
    <w:rsid w:val="00017BC6"/>
    <w:rsid w:val="0002114F"/>
    <w:rsid w:val="00030227"/>
    <w:rsid w:val="00032936"/>
    <w:rsid w:val="00034516"/>
    <w:rsid w:val="000349E0"/>
    <w:rsid w:val="00037352"/>
    <w:rsid w:val="00037947"/>
    <w:rsid w:val="0004033B"/>
    <w:rsid w:val="00042998"/>
    <w:rsid w:val="0004339E"/>
    <w:rsid w:val="000438F2"/>
    <w:rsid w:val="000527D7"/>
    <w:rsid w:val="0005617A"/>
    <w:rsid w:val="00056CEA"/>
    <w:rsid w:val="00060341"/>
    <w:rsid w:val="000609D0"/>
    <w:rsid w:val="000614C9"/>
    <w:rsid w:val="00065103"/>
    <w:rsid w:val="000710B2"/>
    <w:rsid w:val="000715EA"/>
    <w:rsid w:val="000725EA"/>
    <w:rsid w:val="00072BF2"/>
    <w:rsid w:val="00074B59"/>
    <w:rsid w:val="00075273"/>
    <w:rsid w:val="000777E3"/>
    <w:rsid w:val="0008019E"/>
    <w:rsid w:val="00080598"/>
    <w:rsid w:val="00080B50"/>
    <w:rsid w:val="00080C2D"/>
    <w:rsid w:val="000810FD"/>
    <w:rsid w:val="000811D3"/>
    <w:rsid w:val="00082B94"/>
    <w:rsid w:val="00082DDF"/>
    <w:rsid w:val="00082E3D"/>
    <w:rsid w:val="00084592"/>
    <w:rsid w:val="000848A5"/>
    <w:rsid w:val="000854EA"/>
    <w:rsid w:val="000928A7"/>
    <w:rsid w:val="0009784A"/>
    <w:rsid w:val="00097CD5"/>
    <w:rsid w:val="000A3343"/>
    <w:rsid w:val="000A73B7"/>
    <w:rsid w:val="000B2D33"/>
    <w:rsid w:val="000B5128"/>
    <w:rsid w:val="000B5353"/>
    <w:rsid w:val="000B6256"/>
    <w:rsid w:val="000C010E"/>
    <w:rsid w:val="000C36C3"/>
    <w:rsid w:val="000C579C"/>
    <w:rsid w:val="000C5869"/>
    <w:rsid w:val="000C5BAC"/>
    <w:rsid w:val="000C629F"/>
    <w:rsid w:val="000D2639"/>
    <w:rsid w:val="000D2BA7"/>
    <w:rsid w:val="000D2BF2"/>
    <w:rsid w:val="000D2E5C"/>
    <w:rsid w:val="000D4635"/>
    <w:rsid w:val="000D5265"/>
    <w:rsid w:val="000D5C3E"/>
    <w:rsid w:val="000D7B31"/>
    <w:rsid w:val="000E06A3"/>
    <w:rsid w:val="000E2540"/>
    <w:rsid w:val="000E2628"/>
    <w:rsid w:val="000E6C53"/>
    <w:rsid w:val="000E74E7"/>
    <w:rsid w:val="000F3124"/>
    <w:rsid w:val="000F3B85"/>
    <w:rsid w:val="000F75C4"/>
    <w:rsid w:val="000F7E36"/>
    <w:rsid w:val="001020E4"/>
    <w:rsid w:val="0010332D"/>
    <w:rsid w:val="00104A65"/>
    <w:rsid w:val="00105E41"/>
    <w:rsid w:val="00107B59"/>
    <w:rsid w:val="001130C2"/>
    <w:rsid w:val="0012022E"/>
    <w:rsid w:val="001234EF"/>
    <w:rsid w:val="001259EC"/>
    <w:rsid w:val="00125D32"/>
    <w:rsid w:val="0012650A"/>
    <w:rsid w:val="00134499"/>
    <w:rsid w:val="00134F77"/>
    <w:rsid w:val="00136A91"/>
    <w:rsid w:val="001413D6"/>
    <w:rsid w:val="00142846"/>
    <w:rsid w:val="001467C2"/>
    <w:rsid w:val="00150364"/>
    <w:rsid w:val="00150E5A"/>
    <w:rsid w:val="00151ECB"/>
    <w:rsid w:val="00152EA4"/>
    <w:rsid w:val="00153752"/>
    <w:rsid w:val="00157289"/>
    <w:rsid w:val="0016102E"/>
    <w:rsid w:val="001612F8"/>
    <w:rsid w:val="001640F3"/>
    <w:rsid w:val="00171059"/>
    <w:rsid w:val="0017163A"/>
    <w:rsid w:val="001738D4"/>
    <w:rsid w:val="00174708"/>
    <w:rsid w:val="00184C84"/>
    <w:rsid w:val="00184F7A"/>
    <w:rsid w:val="00185040"/>
    <w:rsid w:val="001857C4"/>
    <w:rsid w:val="0018623A"/>
    <w:rsid w:val="00190CB7"/>
    <w:rsid w:val="00190F65"/>
    <w:rsid w:val="001953A6"/>
    <w:rsid w:val="001A250F"/>
    <w:rsid w:val="001A7529"/>
    <w:rsid w:val="001A7B49"/>
    <w:rsid w:val="001B0919"/>
    <w:rsid w:val="001B53D9"/>
    <w:rsid w:val="001C0459"/>
    <w:rsid w:val="001C1A27"/>
    <w:rsid w:val="001C1FF1"/>
    <w:rsid w:val="001C3490"/>
    <w:rsid w:val="001C3728"/>
    <w:rsid w:val="001C393F"/>
    <w:rsid w:val="001D0D3D"/>
    <w:rsid w:val="001D177A"/>
    <w:rsid w:val="001D29D9"/>
    <w:rsid w:val="001D3A42"/>
    <w:rsid w:val="001D3F47"/>
    <w:rsid w:val="001D4DB1"/>
    <w:rsid w:val="001D59F4"/>
    <w:rsid w:val="001D7DEE"/>
    <w:rsid w:val="001E181D"/>
    <w:rsid w:val="001E1AFD"/>
    <w:rsid w:val="001E62F4"/>
    <w:rsid w:val="001E723D"/>
    <w:rsid w:val="001F0529"/>
    <w:rsid w:val="001F13C0"/>
    <w:rsid w:val="001F185F"/>
    <w:rsid w:val="001F5AED"/>
    <w:rsid w:val="00200C67"/>
    <w:rsid w:val="00201DF1"/>
    <w:rsid w:val="00202CBE"/>
    <w:rsid w:val="00203DD5"/>
    <w:rsid w:val="00206557"/>
    <w:rsid w:val="0020674D"/>
    <w:rsid w:val="0020689A"/>
    <w:rsid w:val="0021045F"/>
    <w:rsid w:val="0021074E"/>
    <w:rsid w:val="002131BD"/>
    <w:rsid w:val="0021368C"/>
    <w:rsid w:val="00213E00"/>
    <w:rsid w:val="00215756"/>
    <w:rsid w:val="00215AB2"/>
    <w:rsid w:val="00217D78"/>
    <w:rsid w:val="002203B6"/>
    <w:rsid w:val="002203EF"/>
    <w:rsid w:val="00221B38"/>
    <w:rsid w:val="00224094"/>
    <w:rsid w:val="00240661"/>
    <w:rsid w:val="00240A0F"/>
    <w:rsid w:val="00243201"/>
    <w:rsid w:val="00254384"/>
    <w:rsid w:val="00254B85"/>
    <w:rsid w:val="00256A6C"/>
    <w:rsid w:val="0026139E"/>
    <w:rsid w:val="002750A8"/>
    <w:rsid w:val="00286B1B"/>
    <w:rsid w:val="0029261D"/>
    <w:rsid w:val="00292E6E"/>
    <w:rsid w:val="0029450E"/>
    <w:rsid w:val="00296B8C"/>
    <w:rsid w:val="002972F5"/>
    <w:rsid w:val="002973D8"/>
    <w:rsid w:val="002978D8"/>
    <w:rsid w:val="00297F23"/>
    <w:rsid w:val="002A0DE6"/>
    <w:rsid w:val="002A2D63"/>
    <w:rsid w:val="002A2EF6"/>
    <w:rsid w:val="002A479C"/>
    <w:rsid w:val="002B0399"/>
    <w:rsid w:val="002B07F9"/>
    <w:rsid w:val="002B1B48"/>
    <w:rsid w:val="002B3D44"/>
    <w:rsid w:val="002C18CF"/>
    <w:rsid w:val="002C368C"/>
    <w:rsid w:val="002C7390"/>
    <w:rsid w:val="002D1211"/>
    <w:rsid w:val="002D3C07"/>
    <w:rsid w:val="002D40AE"/>
    <w:rsid w:val="002D48D9"/>
    <w:rsid w:val="002D58C6"/>
    <w:rsid w:val="002D7F43"/>
    <w:rsid w:val="002E076D"/>
    <w:rsid w:val="002E1A7D"/>
    <w:rsid w:val="002E36BC"/>
    <w:rsid w:val="002E4765"/>
    <w:rsid w:val="002E7F72"/>
    <w:rsid w:val="002F276B"/>
    <w:rsid w:val="002F35CF"/>
    <w:rsid w:val="002F6F93"/>
    <w:rsid w:val="002F7201"/>
    <w:rsid w:val="00301344"/>
    <w:rsid w:val="003022CC"/>
    <w:rsid w:val="00302858"/>
    <w:rsid w:val="00302A9C"/>
    <w:rsid w:val="0030338C"/>
    <w:rsid w:val="0030406B"/>
    <w:rsid w:val="00304D4C"/>
    <w:rsid w:val="00304E90"/>
    <w:rsid w:val="00312B90"/>
    <w:rsid w:val="00313118"/>
    <w:rsid w:val="00313C42"/>
    <w:rsid w:val="0031465F"/>
    <w:rsid w:val="00316CD5"/>
    <w:rsid w:val="00317DED"/>
    <w:rsid w:val="003244E7"/>
    <w:rsid w:val="00324AE3"/>
    <w:rsid w:val="00325674"/>
    <w:rsid w:val="00326FA8"/>
    <w:rsid w:val="0032742C"/>
    <w:rsid w:val="00331856"/>
    <w:rsid w:val="00332783"/>
    <w:rsid w:val="00334D98"/>
    <w:rsid w:val="00335651"/>
    <w:rsid w:val="00336A9F"/>
    <w:rsid w:val="00336C93"/>
    <w:rsid w:val="00336F14"/>
    <w:rsid w:val="00337F9B"/>
    <w:rsid w:val="00340E94"/>
    <w:rsid w:val="00341B24"/>
    <w:rsid w:val="00343134"/>
    <w:rsid w:val="0034753B"/>
    <w:rsid w:val="00347BE3"/>
    <w:rsid w:val="00350B3D"/>
    <w:rsid w:val="00350B89"/>
    <w:rsid w:val="00351F2A"/>
    <w:rsid w:val="003529B4"/>
    <w:rsid w:val="003534E8"/>
    <w:rsid w:val="00357EA5"/>
    <w:rsid w:val="00360518"/>
    <w:rsid w:val="0036226A"/>
    <w:rsid w:val="00362BC6"/>
    <w:rsid w:val="00363F8B"/>
    <w:rsid w:val="00367471"/>
    <w:rsid w:val="003706A3"/>
    <w:rsid w:val="0037338C"/>
    <w:rsid w:val="003736E8"/>
    <w:rsid w:val="003752AE"/>
    <w:rsid w:val="00375824"/>
    <w:rsid w:val="00375A77"/>
    <w:rsid w:val="00380529"/>
    <w:rsid w:val="00382569"/>
    <w:rsid w:val="00383900"/>
    <w:rsid w:val="003845D2"/>
    <w:rsid w:val="00384EC9"/>
    <w:rsid w:val="00386A98"/>
    <w:rsid w:val="00386F0C"/>
    <w:rsid w:val="00387440"/>
    <w:rsid w:val="00394B0E"/>
    <w:rsid w:val="003A120F"/>
    <w:rsid w:val="003A1D3E"/>
    <w:rsid w:val="003A3E19"/>
    <w:rsid w:val="003A650B"/>
    <w:rsid w:val="003A7E0B"/>
    <w:rsid w:val="003B0679"/>
    <w:rsid w:val="003B0D6E"/>
    <w:rsid w:val="003B10EB"/>
    <w:rsid w:val="003B364F"/>
    <w:rsid w:val="003B5533"/>
    <w:rsid w:val="003B59FF"/>
    <w:rsid w:val="003B69E1"/>
    <w:rsid w:val="003B78D6"/>
    <w:rsid w:val="003C1CA0"/>
    <w:rsid w:val="003C358D"/>
    <w:rsid w:val="003C4860"/>
    <w:rsid w:val="003C4ABD"/>
    <w:rsid w:val="003C71A7"/>
    <w:rsid w:val="003D078A"/>
    <w:rsid w:val="003D13D0"/>
    <w:rsid w:val="003D40AD"/>
    <w:rsid w:val="003E2C14"/>
    <w:rsid w:val="003E3CDA"/>
    <w:rsid w:val="003F5CA7"/>
    <w:rsid w:val="003F7595"/>
    <w:rsid w:val="004003C8"/>
    <w:rsid w:val="00412C1C"/>
    <w:rsid w:val="004163A4"/>
    <w:rsid w:val="0041675E"/>
    <w:rsid w:val="00416911"/>
    <w:rsid w:val="0041763F"/>
    <w:rsid w:val="00422ED9"/>
    <w:rsid w:val="00423404"/>
    <w:rsid w:val="004237D0"/>
    <w:rsid w:val="004239EB"/>
    <w:rsid w:val="004250F0"/>
    <w:rsid w:val="00427AD8"/>
    <w:rsid w:val="00430950"/>
    <w:rsid w:val="0043179D"/>
    <w:rsid w:val="00432731"/>
    <w:rsid w:val="00433CF1"/>
    <w:rsid w:val="004360D5"/>
    <w:rsid w:val="0043749F"/>
    <w:rsid w:val="0044120E"/>
    <w:rsid w:val="0044342D"/>
    <w:rsid w:val="004440DD"/>
    <w:rsid w:val="00445418"/>
    <w:rsid w:val="004464C3"/>
    <w:rsid w:val="00446CAB"/>
    <w:rsid w:val="00446FCB"/>
    <w:rsid w:val="00450102"/>
    <w:rsid w:val="00450A99"/>
    <w:rsid w:val="00455AC1"/>
    <w:rsid w:val="00461427"/>
    <w:rsid w:val="004621A1"/>
    <w:rsid w:val="004630A6"/>
    <w:rsid w:val="00463403"/>
    <w:rsid w:val="0046405B"/>
    <w:rsid w:val="00464962"/>
    <w:rsid w:val="0046775F"/>
    <w:rsid w:val="004809BA"/>
    <w:rsid w:val="004848D8"/>
    <w:rsid w:val="00487C86"/>
    <w:rsid w:val="004935E1"/>
    <w:rsid w:val="00493679"/>
    <w:rsid w:val="00494A3E"/>
    <w:rsid w:val="00496F49"/>
    <w:rsid w:val="004A041E"/>
    <w:rsid w:val="004A3ACD"/>
    <w:rsid w:val="004A4F53"/>
    <w:rsid w:val="004A5F62"/>
    <w:rsid w:val="004B102A"/>
    <w:rsid w:val="004B2EDE"/>
    <w:rsid w:val="004B4248"/>
    <w:rsid w:val="004B4605"/>
    <w:rsid w:val="004B781A"/>
    <w:rsid w:val="004C0E69"/>
    <w:rsid w:val="004C201C"/>
    <w:rsid w:val="004C23B2"/>
    <w:rsid w:val="004C7B4F"/>
    <w:rsid w:val="004D0880"/>
    <w:rsid w:val="004D1B46"/>
    <w:rsid w:val="004D3803"/>
    <w:rsid w:val="004D4074"/>
    <w:rsid w:val="004D4241"/>
    <w:rsid w:val="004D44A3"/>
    <w:rsid w:val="004D572F"/>
    <w:rsid w:val="004D63F7"/>
    <w:rsid w:val="004D64E0"/>
    <w:rsid w:val="004D7547"/>
    <w:rsid w:val="004E08CA"/>
    <w:rsid w:val="004E16C3"/>
    <w:rsid w:val="004E3F6F"/>
    <w:rsid w:val="004E403D"/>
    <w:rsid w:val="004E473B"/>
    <w:rsid w:val="004E62EA"/>
    <w:rsid w:val="004E784A"/>
    <w:rsid w:val="004F0BAA"/>
    <w:rsid w:val="004F4514"/>
    <w:rsid w:val="004F4E32"/>
    <w:rsid w:val="004F6D17"/>
    <w:rsid w:val="00502689"/>
    <w:rsid w:val="00505E0B"/>
    <w:rsid w:val="005062FC"/>
    <w:rsid w:val="00507DD9"/>
    <w:rsid w:val="00511EDB"/>
    <w:rsid w:val="00512C00"/>
    <w:rsid w:val="00513309"/>
    <w:rsid w:val="005146B1"/>
    <w:rsid w:val="00517F34"/>
    <w:rsid w:val="00523365"/>
    <w:rsid w:val="00523A32"/>
    <w:rsid w:val="0052445B"/>
    <w:rsid w:val="005275AD"/>
    <w:rsid w:val="00530EB6"/>
    <w:rsid w:val="005345D1"/>
    <w:rsid w:val="005349E9"/>
    <w:rsid w:val="00534D46"/>
    <w:rsid w:val="00536D42"/>
    <w:rsid w:val="00541302"/>
    <w:rsid w:val="00541456"/>
    <w:rsid w:val="005462C7"/>
    <w:rsid w:val="00547738"/>
    <w:rsid w:val="005513E4"/>
    <w:rsid w:val="00551B33"/>
    <w:rsid w:val="00551F39"/>
    <w:rsid w:val="00553FEA"/>
    <w:rsid w:val="0055539A"/>
    <w:rsid w:val="00555934"/>
    <w:rsid w:val="00556ECD"/>
    <w:rsid w:val="0056148E"/>
    <w:rsid w:val="00562A05"/>
    <w:rsid w:val="00565494"/>
    <w:rsid w:val="00570743"/>
    <w:rsid w:val="00576D09"/>
    <w:rsid w:val="00576F86"/>
    <w:rsid w:val="0058050A"/>
    <w:rsid w:val="00580FDE"/>
    <w:rsid w:val="005811DE"/>
    <w:rsid w:val="005853CD"/>
    <w:rsid w:val="005857C8"/>
    <w:rsid w:val="00585E8C"/>
    <w:rsid w:val="00587D27"/>
    <w:rsid w:val="00594B55"/>
    <w:rsid w:val="00594C17"/>
    <w:rsid w:val="005953CB"/>
    <w:rsid w:val="00597DF0"/>
    <w:rsid w:val="005A0700"/>
    <w:rsid w:val="005A0ACB"/>
    <w:rsid w:val="005A26A5"/>
    <w:rsid w:val="005A4AEC"/>
    <w:rsid w:val="005A7410"/>
    <w:rsid w:val="005A7691"/>
    <w:rsid w:val="005A7739"/>
    <w:rsid w:val="005A7FA5"/>
    <w:rsid w:val="005B0614"/>
    <w:rsid w:val="005B1044"/>
    <w:rsid w:val="005B1AA7"/>
    <w:rsid w:val="005B209C"/>
    <w:rsid w:val="005C44FD"/>
    <w:rsid w:val="005C4FB8"/>
    <w:rsid w:val="005C7954"/>
    <w:rsid w:val="005D05B5"/>
    <w:rsid w:val="005D08ED"/>
    <w:rsid w:val="005D4A81"/>
    <w:rsid w:val="005D51BF"/>
    <w:rsid w:val="005D7BE3"/>
    <w:rsid w:val="005E1668"/>
    <w:rsid w:val="005E4C31"/>
    <w:rsid w:val="005E53DE"/>
    <w:rsid w:val="005E616C"/>
    <w:rsid w:val="005E7703"/>
    <w:rsid w:val="005F0F38"/>
    <w:rsid w:val="005F3DE5"/>
    <w:rsid w:val="005F431F"/>
    <w:rsid w:val="005F6C40"/>
    <w:rsid w:val="00600F69"/>
    <w:rsid w:val="0060284F"/>
    <w:rsid w:val="00602C63"/>
    <w:rsid w:val="00603F49"/>
    <w:rsid w:val="00604011"/>
    <w:rsid w:val="0060647C"/>
    <w:rsid w:val="0061055E"/>
    <w:rsid w:val="00621313"/>
    <w:rsid w:val="00622BDB"/>
    <w:rsid w:val="00626AB4"/>
    <w:rsid w:val="00630E89"/>
    <w:rsid w:val="00633A27"/>
    <w:rsid w:val="006340B6"/>
    <w:rsid w:val="0063420B"/>
    <w:rsid w:val="006367C5"/>
    <w:rsid w:val="00637568"/>
    <w:rsid w:val="00641CBA"/>
    <w:rsid w:val="00642105"/>
    <w:rsid w:val="00642C0D"/>
    <w:rsid w:val="00646783"/>
    <w:rsid w:val="00651D41"/>
    <w:rsid w:val="006605CA"/>
    <w:rsid w:val="00662551"/>
    <w:rsid w:val="00670AB7"/>
    <w:rsid w:val="00670CC4"/>
    <w:rsid w:val="00670DCC"/>
    <w:rsid w:val="00672FB8"/>
    <w:rsid w:val="00673829"/>
    <w:rsid w:val="006741C7"/>
    <w:rsid w:val="00675150"/>
    <w:rsid w:val="006757B0"/>
    <w:rsid w:val="00680C50"/>
    <w:rsid w:val="00682C8E"/>
    <w:rsid w:val="00683D4E"/>
    <w:rsid w:val="00683D51"/>
    <w:rsid w:val="006850A3"/>
    <w:rsid w:val="00685DCA"/>
    <w:rsid w:val="0068623B"/>
    <w:rsid w:val="0068720E"/>
    <w:rsid w:val="006907AD"/>
    <w:rsid w:val="00690A20"/>
    <w:rsid w:val="00691DD6"/>
    <w:rsid w:val="00692131"/>
    <w:rsid w:val="006953FC"/>
    <w:rsid w:val="00695B38"/>
    <w:rsid w:val="00696EB6"/>
    <w:rsid w:val="006977E7"/>
    <w:rsid w:val="00697B64"/>
    <w:rsid w:val="006A2667"/>
    <w:rsid w:val="006A392E"/>
    <w:rsid w:val="006A5E74"/>
    <w:rsid w:val="006A6B3B"/>
    <w:rsid w:val="006A6B8A"/>
    <w:rsid w:val="006A742D"/>
    <w:rsid w:val="006B76A0"/>
    <w:rsid w:val="006C1243"/>
    <w:rsid w:val="006C1E15"/>
    <w:rsid w:val="006C5364"/>
    <w:rsid w:val="006C5686"/>
    <w:rsid w:val="006C7703"/>
    <w:rsid w:val="006D2771"/>
    <w:rsid w:val="006E61B5"/>
    <w:rsid w:val="006F2B69"/>
    <w:rsid w:val="006F3EBB"/>
    <w:rsid w:val="006F5D92"/>
    <w:rsid w:val="00701190"/>
    <w:rsid w:val="00701B2E"/>
    <w:rsid w:val="00706DDE"/>
    <w:rsid w:val="007113EA"/>
    <w:rsid w:val="00717852"/>
    <w:rsid w:val="0072043F"/>
    <w:rsid w:val="00720483"/>
    <w:rsid w:val="00720A6E"/>
    <w:rsid w:val="00720F8E"/>
    <w:rsid w:val="00722018"/>
    <w:rsid w:val="00722C19"/>
    <w:rsid w:val="00724A52"/>
    <w:rsid w:val="00724B89"/>
    <w:rsid w:val="00724E6D"/>
    <w:rsid w:val="007253AB"/>
    <w:rsid w:val="00725D7D"/>
    <w:rsid w:val="007270BE"/>
    <w:rsid w:val="0073321C"/>
    <w:rsid w:val="00733395"/>
    <w:rsid w:val="00733D6E"/>
    <w:rsid w:val="00735BEB"/>
    <w:rsid w:val="00737E9E"/>
    <w:rsid w:val="00740DED"/>
    <w:rsid w:val="00741876"/>
    <w:rsid w:val="00742190"/>
    <w:rsid w:val="00743CEF"/>
    <w:rsid w:val="00745ED5"/>
    <w:rsid w:val="00746277"/>
    <w:rsid w:val="00746FBD"/>
    <w:rsid w:val="007509BD"/>
    <w:rsid w:val="00751EB6"/>
    <w:rsid w:val="007577A6"/>
    <w:rsid w:val="00757922"/>
    <w:rsid w:val="00760A55"/>
    <w:rsid w:val="00762139"/>
    <w:rsid w:val="00763AE9"/>
    <w:rsid w:val="0076583B"/>
    <w:rsid w:val="00771252"/>
    <w:rsid w:val="00771E36"/>
    <w:rsid w:val="007729E9"/>
    <w:rsid w:val="00772F03"/>
    <w:rsid w:val="00776C32"/>
    <w:rsid w:val="00776E7C"/>
    <w:rsid w:val="007771BB"/>
    <w:rsid w:val="00781154"/>
    <w:rsid w:val="00782BBD"/>
    <w:rsid w:val="00782D19"/>
    <w:rsid w:val="00783E82"/>
    <w:rsid w:val="00785C65"/>
    <w:rsid w:val="00787FE0"/>
    <w:rsid w:val="00790714"/>
    <w:rsid w:val="0079241D"/>
    <w:rsid w:val="0079268A"/>
    <w:rsid w:val="0079465B"/>
    <w:rsid w:val="007A02F8"/>
    <w:rsid w:val="007A2420"/>
    <w:rsid w:val="007A4310"/>
    <w:rsid w:val="007A4977"/>
    <w:rsid w:val="007A5380"/>
    <w:rsid w:val="007A5BEB"/>
    <w:rsid w:val="007B03A6"/>
    <w:rsid w:val="007B088D"/>
    <w:rsid w:val="007B1B11"/>
    <w:rsid w:val="007B4F69"/>
    <w:rsid w:val="007B5822"/>
    <w:rsid w:val="007B600D"/>
    <w:rsid w:val="007B62C6"/>
    <w:rsid w:val="007B7715"/>
    <w:rsid w:val="007C0875"/>
    <w:rsid w:val="007C35F2"/>
    <w:rsid w:val="007C43E5"/>
    <w:rsid w:val="007C6BD5"/>
    <w:rsid w:val="007C6E73"/>
    <w:rsid w:val="007D02B3"/>
    <w:rsid w:val="007D2840"/>
    <w:rsid w:val="007D316D"/>
    <w:rsid w:val="007D4C68"/>
    <w:rsid w:val="007D62BC"/>
    <w:rsid w:val="007D6B1B"/>
    <w:rsid w:val="007D6DC1"/>
    <w:rsid w:val="007D72BF"/>
    <w:rsid w:val="007E06E0"/>
    <w:rsid w:val="007E1A5B"/>
    <w:rsid w:val="007E23F2"/>
    <w:rsid w:val="007E52CF"/>
    <w:rsid w:val="007E57D1"/>
    <w:rsid w:val="007E5BDB"/>
    <w:rsid w:val="007E6F12"/>
    <w:rsid w:val="007E6F74"/>
    <w:rsid w:val="007F04CC"/>
    <w:rsid w:val="007F0F5A"/>
    <w:rsid w:val="00802CBF"/>
    <w:rsid w:val="0080430F"/>
    <w:rsid w:val="00804FE8"/>
    <w:rsid w:val="00807DDE"/>
    <w:rsid w:val="00810AAF"/>
    <w:rsid w:val="008115DC"/>
    <w:rsid w:val="00811A07"/>
    <w:rsid w:val="00812EE9"/>
    <w:rsid w:val="00813D00"/>
    <w:rsid w:val="00816655"/>
    <w:rsid w:val="00825BA6"/>
    <w:rsid w:val="008268B6"/>
    <w:rsid w:val="00827C30"/>
    <w:rsid w:val="00830121"/>
    <w:rsid w:val="00832583"/>
    <w:rsid w:val="0083268D"/>
    <w:rsid w:val="00832CCB"/>
    <w:rsid w:val="00833F38"/>
    <w:rsid w:val="00833F5D"/>
    <w:rsid w:val="00835103"/>
    <w:rsid w:val="00836E47"/>
    <w:rsid w:val="00841B19"/>
    <w:rsid w:val="008461FF"/>
    <w:rsid w:val="008552C0"/>
    <w:rsid w:val="0086353E"/>
    <w:rsid w:val="00863635"/>
    <w:rsid w:val="00866998"/>
    <w:rsid w:val="00870D60"/>
    <w:rsid w:val="00872992"/>
    <w:rsid w:val="00875C7D"/>
    <w:rsid w:val="00876216"/>
    <w:rsid w:val="00880229"/>
    <w:rsid w:val="00882CC8"/>
    <w:rsid w:val="00885C2D"/>
    <w:rsid w:val="00886B0B"/>
    <w:rsid w:val="00886D93"/>
    <w:rsid w:val="0088767B"/>
    <w:rsid w:val="00890111"/>
    <w:rsid w:val="00892C82"/>
    <w:rsid w:val="00894442"/>
    <w:rsid w:val="008A0868"/>
    <w:rsid w:val="008A2013"/>
    <w:rsid w:val="008A277B"/>
    <w:rsid w:val="008A29DE"/>
    <w:rsid w:val="008A50BE"/>
    <w:rsid w:val="008B05A3"/>
    <w:rsid w:val="008B05F7"/>
    <w:rsid w:val="008C002E"/>
    <w:rsid w:val="008C0E08"/>
    <w:rsid w:val="008C3B88"/>
    <w:rsid w:val="008C4299"/>
    <w:rsid w:val="008C5418"/>
    <w:rsid w:val="008D0748"/>
    <w:rsid w:val="008D0B7A"/>
    <w:rsid w:val="008D6AE1"/>
    <w:rsid w:val="008D7AB2"/>
    <w:rsid w:val="008E10B2"/>
    <w:rsid w:val="008E126A"/>
    <w:rsid w:val="008E335B"/>
    <w:rsid w:val="008E3AA7"/>
    <w:rsid w:val="008E6781"/>
    <w:rsid w:val="008F3563"/>
    <w:rsid w:val="00901307"/>
    <w:rsid w:val="00902C6A"/>
    <w:rsid w:val="00903C6C"/>
    <w:rsid w:val="00903D2A"/>
    <w:rsid w:val="0090409C"/>
    <w:rsid w:val="00905DFE"/>
    <w:rsid w:val="00907172"/>
    <w:rsid w:val="00910E98"/>
    <w:rsid w:val="00911563"/>
    <w:rsid w:val="00911AE2"/>
    <w:rsid w:val="00913CCB"/>
    <w:rsid w:val="0091458C"/>
    <w:rsid w:val="009145AC"/>
    <w:rsid w:val="00915F16"/>
    <w:rsid w:val="00917CD3"/>
    <w:rsid w:val="00920C67"/>
    <w:rsid w:val="00924149"/>
    <w:rsid w:val="00924440"/>
    <w:rsid w:val="00926221"/>
    <w:rsid w:val="00926E6B"/>
    <w:rsid w:val="00934A4E"/>
    <w:rsid w:val="00940E3C"/>
    <w:rsid w:val="00942E07"/>
    <w:rsid w:val="00943335"/>
    <w:rsid w:val="00954140"/>
    <w:rsid w:val="00954DAC"/>
    <w:rsid w:val="009555B5"/>
    <w:rsid w:val="00957291"/>
    <w:rsid w:val="009579D8"/>
    <w:rsid w:val="00957B06"/>
    <w:rsid w:val="00957BBE"/>
    <w:rsid w:val="00957F51"/>
    <w:rsid w:val="009600D3"/>
    <w:rsid w:val="00967A5B"/>
    <w:rsid w:val="00970727"/>
    <w:rsid w:val="0097268B"/>
    <w:rsid w:val="00972812"/>
    <w:rsid w:val="00973279"/>
    <w:rsid w:val="009737C7"/>
    <w:rsid w:val="0097417E"/>
    <w:rsid w:val="00974E0D"/>
    <w:rsid w:val="00975499"/>
    <w:rsid w:val="009800FC"/>
    <w:rsid w:val="00982EB4"/>
    <w:rsid w:val="00983AEE"/>
    <w:rsid w:val="0098484B"/>
    <w:rsid w:val="0098699E"/>
    <w:rsid w:val="009869AF"/>
    <w:rsid w:val="009907E8"/>
    <w:rsid w:val="009910CD"/>
    <w:rsid w:val="00991A6E"/>
    <w:rsid w:val="00993610"/>
    <w:rsid w:val="00994294"/>
    <w:rsid w:val="0099688F"/>
    <w:rsid w:val="009A2477"/>
    <w:rsid w:val="009A3332"/>
    <w:rsid w:val="009A392D"/>
    <w:rsid w:val="009A3BCD"/>
    <w:rsid w:val="009A5879"/>
    <w:rsid w:val="009A7E53"/>
    <w:rsid w:val="009B5746"/>
    <w:rsid w:val="009B5A41"/>
    <w:rsid w:val="009B64C9"/>
    <w:rsid w:val="009B6A54"/>
    <w:rsid w:val="009B74EC"/>
    <w:rsid w:val="009C01D8"/>
    <w:rsid w:val="009C134D"/>
    <w:rsid w:val="009C291B"/>
    <w:rsid w:val="009C6128"/>
    <w:rsid w:val="009D23A8"/>
    <w:rsid w:val="009D3E17"/>
    <w:rsid w:val="009E1A08"/>
    <w:rsid w:val="009E29A5"/>
    <w:rsid w:val="009E3706"/>
    <w:rsid w:val="009E486A"/>
    <w:rsid w:val="009E49AD"/>
    <w:rsid w:val="009E5D48"/>
    <w:rsid w:val="009E65B8"/>
    <w:rsid w:val="009E72B8"/>
    <w:rsid w:val="009F0331"/>
    <w:rsid w:val="009F1DED"/>
    <w:rsid w:val="009F1EDF"/>
    <w:rsid w:val="009F374C"/>
    <w:rsid w:val="009F4BE0"/>
    <w:rsid w:val="009F5E35"/>
    <w:rsid w:val="009F618F"/>
    <w:rsid w:val="009F782F"/>
    <w:rsid w:val="009F7B53"/>
    <w:rsid w:val="00A038B0"/>
    <w:rsid w:val="00A03E96"/>
    <w:rsid w:val="00A0587C"/>
    <w:rsid w:val="00A06579"/>
    <w:rsid w:val="00A12A8B"/>
    <w:rsid w:val="00A14BE4"/>
    <w:rsid w:val="00A15645"/>
    <w:rsid w:val="00A15BDB"/>
    <w:rsid w:val="00A179D7"/>
    <w:rsid w:val="00A208DB"/>
    <w:rsid w:val="00A20CC5"/>
    <w:rsid w:val="00A2153E"/>
    <w:rsid w:val="00A21AFE"/>
    <w:rsid w:val="00A223A2"/>
    <w:rsid w:val="00A31A9A"/>
    <w:rsid w:val="00A32597"/>
    <w:rsid w:val="00A3286A"/>
    <w:rsid w:val="00A3365B"/>
    <w:rsid w:val="00A34456"/>
    <w:rsid w:val="00A37648"/>
    <w:rsid w:val="00A37E81"/>
    <w:rsid w:val="00A40E42"/>
    <w:rsid w:val="00A43D8D"/>
    <w:rsid w:val="00A505F7"/>
    <w:rsid w:val="00A5149F"/>
    <w:rsid w:val="00A51C87"/>
    <w:rsid w:val="00A570D1"/>
    <w:rsid w:val="00A6384C"/>
    <w:rsid w:val="00A655BE"/>
    <w:rsid w:val="00A65B58"/>
    <w:rsid w:val="00A67813"/>
    <w:rsid w:val="00A71431"/>
    <w:rsid w:val="00A71FFE"/>
    <w:rsid w:val="00A7381B"/>
    <w:rsid w:val="00A74BEA"/>
    <w:rsid w:val="00A750DD"/>
    <w:rsid w:val="00A76758"/>
    <w:rsid w:val="00A80392"/>
    <w:rsid w:val="00A8428D"/>
    <w:rsid w:val="00A85BD5"/>
    <w:rsid w:val="00A86ECB"/>
    <w:rsid w:val="00A92472"/>
    <w:rsid w:val="00A9283B"/>
    <w:rsid w:val="00A93699"/>
    <w:rsid w:val="00A95A49"/>
    <w:rsid w:val="00A95DA2"/>
    <w:rsid w:val="00AA0244"/>
    <w:rsid w:val="00AA7B5E"/>
    <w:rsid w:val="00AB1FB9"/>
    <w:rsid w:val="00AC3D9B"/>
    <w:rsid w:val="00AC5918"/>
    <w:rsid w:val="00AC6F3F"/>
    <w:rsid w:val="00AC76C7"/>
    <w:rsid w:val="00AC7E22"/>
    <w:rsid w:val="00AD0275"/>
    <w:rsid w:val="00AD07FA"/>
    <w:rsid w:val="00AD24DE"/>
    <w:rsid w:val="00AD4968"/>
    <w:rsid w:val="00AD5C37"/>
    <w:rsid w:val="00AD7EDF"/>
    <w:rsid w:val="00AE07CD"/>
    <w:rsid w:val="00AE297D"/>
    <w:rsid w:val="00AE595A"/>
    <w:rsid w:val="00AF118C"/>
    <w:rsid w:val="00AF1272"/>
    <w:rsid w:val="00AF25D4"/>
    <w:rsid w:val="00AF2791"/>
    <w:rsid w:val="00AF552E"/>
    <w:rsid w:val="00AF62A1"/>
    <w:rsid w:val="00B01B77"/>
    <w:rsid w:val="00B0635A"/>
    <w:rsid w:val="00B11170"/>
    <w:rsid w:val="00B11D1F"/>
    <w:rsid w:val="00B12F73"/>
    <w:rsid w:val="00B13FEF"/>
    <w:rsid w:val="00B15346"/>
    <w:rsid w:val="00B23B38"/>
    <w:rsid w:val="00B30D15"/>
    <w:rsid w:val="00B31D57"/>
    <w:rsid w:val="00B3237B"/>
    <w:rsid w:val="00B3754D"/>
    <w:rsid w:val="00B41923"/>
    <w:rsid w:val="00B41CDB"/>
    <w:rsid w:val="00B42167"/>
    <w:rsid w:val="00B42E32"/>
    <w:rsid w:val="00B46BC7"/>
    <w:rsid w:val="00B56761"/>
    <w:rsid w:val="00B56E59"/>
    <w:rsid w:val="00B60BA6"/>
    <w:rsid w:val="00B60FFE"/>
    <w:rsid w:val="00B61B98"/>
    <w:rsid w:val="00B643E2"/>
    <w:rsid w:val="00B66A8A"/>
    <w:rsid w:val="00B67633"/>
    <w:rsid w:val="00B67CA9"/>
    <w:rsid w:val="00B767C1"/>
    <w:rsid w:val="00B76FE3"/>
    <w:rsid w:val="00B80499"/>
    <w:rsid w:val="00B80574"/>
    <w:rsid w:val="00B80923"/>
    <w:rsid w:val="00B8100F"/>
    <w:rsid w:val="00B81C7F"/>
    <w:rsid w:val="00B8434A"/>
    <w:rsid w:val="00B870FB"/>
    <w:rsid w:val="00B911DB"/>
    <w:rsid w:val="00B926AC"/>
    <w:rsid w:val="00B93875"/>
    <w:rsid w:val="00B93E9B"/>
    <w:rsid w:val="00B9476D"/>
    <w:rsid w:val="00B96D13"/>
    <w:rsid w:val="00B9796D"/>
    <w:rsid w:val="00B97C93"/>
    <w:rsid w:val="00BA28C5"/>
    <w:rsid w:val="00BA4341"/>
    <w:rsid w:val="00BA4953"/>
    <w:rsid w:val="00BA5298"/>
    <w:rsid w:val="00BA7F12"/>
    <w:rsid w:val="00BB093E"/>
    <w:rsid w:val="00BB1799"/>
    <w:rsid w:val="00BB6854"/>
    <w:rsid w:val="00BC0952"/>
    <w:rsid w:val="00BC2A78"/>
    <w:rsid w:val="00BC4C74"/>
    <w:rsid w:val="00BD0FEA"/>
    <w:rsid w:val="00BD1147"/>
    <w:rsid w:val="00BD20A2"/>
    <w:rsid w:val="00BD2B1F"/>
    <w:rsid w:val="00BD7984"/>
    <w:rsid w:val="00BE2992"/>
    <w:rsid w:val="00BE7FF1"/>
    <w:rsid w:val="00BF1CCF"/>
    <w:rsid w:val="00BF648D"/>
    <w:rsid w:val="00C0022B"/>
    <w:rsid w:val="00C01615"/>
    <w:rsid w:val="00C10755"/>
    <w:rsid w:val="00C12797"/>
    <w:rsid w:val="00C12CA6"/>
    <w:rsid w:val="00C15D9C"/>
    <w:rsid w:val="00C16786"/>
    <w:rsid w:val="00C170EF"/>
    <w:rsid w:val="00C1794A"/>
    <w:rsid w:val="00C20792"/>
    <w:rsid w:val="00C2288D"/>
    <w:rsid w:val="00C2598B"/>
    <w:rsid w:val="00C30793"/>
    <w:rsid w:val="00C30829"/>
    <w:rsid w:val="00C31471"/>
    <w:rsid w:val="00C31C3F"/>
    <w:rsid w:val="00C3308D"/>
    <w:rsid w:val="00C404AF"/>
    <w:rsid w:val="00C409E3"/>
    <w:rsid w:val="00C40FA4"/>
    <w:rsid w:val="00C435C7"/>
    <w:rsid w:val="00C51435"/>
    <w:rsid w:val="00C55B70"/>
    <w:rsid w:val="00C57194"/>
    <w:rsid w:val="00C624B9"/>
    <w:rsid w:val="00C63D14"/>
    <w:rsid w:val="00C63F90"/>
    <w:rsid w:val="00C665A5"/>
    <w:rsid w:val="00C67729"/>
    <w:rsid w:val="00C716E8"/>
    <w:rsid w:val="00C7225B"/>
    <w:rsid w:val="00C73439"/>
    <w:rsid w:val="00C7513B"/>
    <w:rsid w:val="00C76B60"/>
    <w:rsid w:val="00C77303"/>
    <w:rsid w:val="00C8393E"/>
    <w:rsid w:val="00C83990"/>
    <w:rsid w:val="00C840D8"/>
    <w:rsid w:val="00C9099B"/>
    <w:rsid w:val="00C924D4"/>
    <w:rsid w:val="00C9427D"/>
    <w:rsid w:val="00C97288"/>
    <w:rsid w:val="00C97A6C"/>
    <w:rsid w:val="00CA02EC"/>
    <w:rsid w:val="00CA506B"/>
    <w:rsid w:val="00CB09EA"/>
    <w:rsid w:val="00CB1D11"/>
    <w:rsid w:val="00CB4B29"/>
    <w:rsid w:val="00CC0CA9"/>
    <w:rsid w:val="00CC2B92"/>
    <w:rsid w:val="00CC69E5"/>
    <w:rsid w:val="00CD0B66"/>
    <w:rsid w:val="00CD0C50"/>
    <w:rsid w:val="00CD2A30"/>
    <w:rsid w:val="00CD3FB2"/>
    <w:rsid w:val="00CD4008"/>
    <w:rsid w:val="00CD46ED"/>
    <w:rsid w:val="00CD79EF"/>
    <w:rsid w:val="00CE2173"/>
    <w:rsid w:val="00CE39FC"/>
    <w:rsid w:val="00CF153C"/>
    <w:rsid w:val="00CF2AB7"/>
    <w:rsid w:val="00CF6A8B"/>
    <w:rsid w:val="00D027AC"/>
    <w:rsid w:val="00D0710C"/>
    <w:rsid w:val="00D0752D"/>
    <w:rsid w:val="00D13395"/>
    <w:rsid w:val="00D1443C"/>
    <w:rsid w:val="00D152A4"/>
    <w:rsid w:val="00D25E8C"/>
    <w:rsid w:val="00D30C3E"/>
    <w:rsid w:val="00D3160E"/>
    <w:rsid w:val="00D33835"/>
    <w:rsid w:val="00D34398"/>
    <w:rsid w:val="00D40D1E"/>
    <w:rsid w:val="00D40E9A"/>
    <w:rsid w:val="00D41180"/>
    <w:rsid w:val="00D41325"/>
    <w:rsid w:val="00D44749"/>
    <w:rsid w:val="00D45234"/>
    <w:rsid w:val="00D50988"/>
    <w:rsid w:val="00D5472A"/>
    <w:rsid w:val="00D54D31"/>
    <w:rsid w:val="00D57B4C"/>
    <w:rsid w:val="00D60AD7"/>
    <w:rsid w:val="00D63B81"/>
    <w:rsid w:val="00D66BEC"/>
    <w:rsid w:val="00D71018"/>
    <w:rsid w:val="00D736CA"/>
    <w:rsid w:val="00D73F0B"/>
    <w:rsid w:val="00D76FBD"/>
    <w:rsid w:val="00D77B9C"/>
    <w:rsid w:val="00D82F0B"/>
    <w:rsid w:val="00D909FF"/>
    <w:rsid w:val="00D928CB"/>
    <w:rsid w:val="00D92E4C"/>
    <w:rsid w:val="00DA247F"/>
    <w:rsid w:val="00DA5621"/>
    <w:rsid w:val="00DB33D6"/>
    <w:rsid w:val="00DB59B4"/>
    <w:rsid w:val="00DB5E30"/>
    <w:rsid w:val="00DC0EB4"/>
    <w:rsid w:val="00DC1911"/>
    <w:rsid w:val="00DC30B5"/>
    <w:rsid w:val="00DC4D98"/>
    <w:rsid w:val="00DC584F"/>
    <w:rsid w:val="00DD0FC7"/>
    <w:rsid w:val="00DD23B8"/>
    <w:rsid w:val="00DD2562"/>
    <w:rsid w:val="00DD34C2"/>
    <w:rsid w:val="00DD47AB"/>
    <w:rsid w:val="00DD60EC"/>
    <w:rsid w:val="00DD6259"/>
    <w:rsid w:val="00DE0531"/>
    <w:rsid w:val="00DE0822"/>
    <w:rsid w:val="00DE15A1"/>
    <w:rsid w:val="00DE1E66"/>
    <w:rsid w:val="00DE4596"/>
    <w:rsid w:val="00DE4612"/>
    <w:rsid w:val="00DE68CE"/>
    <w:rsid w:val="00DF0983"/>
    <w:rsid w:val="00DF0ECD"/>
    <w:rsid w:val="00DF27AA"/>
    <w:rsid w:val="00DF39F4"/>
    <w:rsid w:val="00DF3D17"/>
    <w:rsid w:val="00DF50FA"/>
    <w:rsid w:val="00DF5E7F"/>
    <w:rsid w:val="00DF655D"/>
    <w:rsid w:val="00E02E26"/>
    <w:rsid w:val="00E03482"/>
    <w:rsid w:val="00E05EF7"/>
    <w:rsid w:val="00E07F86"/>
    <w:rsid w:val="00E14E6F"/>
    <w:rsid w:val="00E14FB0"/>
    <w:rsid w:val="00E15624"/>
    <w:rsid w:val="00E17031"/>
    <w:rsid w:val="00E2272D"/>
    <w:rsid w:val="00E31C72"/>
    <w:rsid w:val="00E36389"/>
    <w:rsid w:val="00E36E12"/>
    <w:rsid w:val="00E40AD1"/>
    <w:rsid w:val="00E413DC"/>
    <w:rsid w:val="00E41D91"/>
    <w:rsid w:val="00E423AA"/>
    <w:rsid w:val="00E4260B"/>
    <w:rsid w:val="00E440D8"/>
    <w:rsid w:val="00E45978"/>
    <w:rsid w:val="00E52064"/>
    <w:rsid w:val="00E528E1"/>
    <w:rsid w:val="00E5449A"/>
    <w:rsid w:val="00E549FF"/>
    <w:rsid w:val="00E54A21"/>
    <w:rsid w:val="00E566FA"/>
    <w:rsid w:val="00E57282"/>
    <w:rsid w:val="00E57881"/>
    <w:rsid w:val="00E614D0"/>
    <w:rsid w:val="00E65803"/>
    <w:rsid w:val="00E70F13"/>
    <w:rsid w:val="00E72810"/>
    <w:rsid w:val="00E754EB"/>
    <w:rsid w:val="00E770A1"/>
    <w:rsid w:val="00E77149"/>
    <w:rsid w:val="00E80DA3"/>
    <w:rsid w:val="00E815E5"/>
    <w:rsid w:val="00E82B26"/>
    <w:rsid w:val="00E83EC3"/>
    <w:rsid w:val="00E84524"/>
    <w:rsid w:val="00E851C8"/>
    <w:rsid w:val="00E852C8"/>
    <w:rsid w:val="00E86929"/>
    <w:rsid w:val="00E8723A"/>
    <w:rsid w:val="00E87953"/>
    <w:rsid w:val="00E903EA"/>
    <w:rsid w:val="00E92E61"/>
    <w:rsid w:val="00E94467"/>
    <w:rsid w:val="00E94FFF"/>
    <w:rsid w:val="00EA3212"/>
    <w:rsid w:val="00EA327C"/>
    <w:rsid w:val="00EA5067"/>
    <w:rsid w:val="00EA5415"/>
    <w:rsid w:val="00EB1BA3"/>
    <w:rsid w:val="00EB36F1"/>
    <w:rsid w:val="00EB7A74"/>
    <w:rsid w:val="00EB7C7C"/>
    <w:rsid w:val="00EC1C40"/>
    <w:rsid w:val="00EC25D2"/>
    <w:rsid w:val="00EC39A0"/>
    <w:rsid w:val="00EC4ECC"/>
    <w:rsid w:val="00EC5C09"/>
    <w:rsid w:val="00EC5C6F"/>
    <w:rsid w:val="00EC636B"/>
    <w:rsid w:val="00EC6EB3"/>
    <w:rsid w:val="00ED1C5D"/>
    <w:rsid w:val="00ED2E8B"/>
    <w:rsid w:val="00ED44E5"/>
    <w:rsid w:val="00EE026D"/>
    <w:rsid w:val="00EE05BD"/>
    <w:rsid w:val="00EE7B82"/>
    <w:rsid w:val="00EE7C2D"/>
    <w:rsid w:val="00EF2CDF"/>
    <w:rsid w:val="00EF4B03"/>
    <w:rsid w:val="00EF58CB"/>
    <w:rsid w:val="00EF71B4"/>
    <w:rsid w:val="00F00475"/>
    <w:rsid w:val="00F02529"/>
    <w:rsid w:val="00F06E2C"/>
    <w:rsid w:val="00F11718"/>
    <w:rsid w:val="00F1534D"/>
    <w:rsid w:val="00F21420"/>
    <w:rsid w:val="00F22018"/>
    <w:rsid w:val="00F229CD"/>
    <w:rsid w:val="00F2728A"/>
    <w:rsid w:val="00F36C0E"/>
    <w:rsid w:val="00F37241"/>
    <w:rsid w:val="00F41E22"/>
    <w:rsid w:val="00F42818"/>
    <w:rsid w:val="00F43DB2"/>
    <w:rsid w:val="00F44306"/>
    <w:rsid w:val="00F47696"/>
    <w:rsid w:val="00F51E9C"/>
    <w:rsid w:val="00F55E1F"/>
    <w:rsid w:val="00F55FEA"/>
    <w:rsid w:val="00F56E59"/>
    <w:rsid w:val="00F57FD0"/>
    <w:rsid w:val="00F6073E"/>
    <w:rsid w:val="00F637D8"/>
    <w:rsid w:val="00F63DA6"/>
    <w:rsid w:val="00F70DAC"/>
    <w:rsid w:val="00F72312"/>
    <w:rsid w:val="00F769A1"/>
    <w:rsid w:val="00F77A5B"/>
    <w:rsid w:val="00F802D2"/>
    <w:rsid w:val="00F83587"/>
    <w:rsid w:val="00F85BE8"/>
    <w:rsid w:val="00F865C2"/>
    <w:rsid w:val="00F873E8"/>
    <w:rsid w:val="00F9380B"/>
    <w:rsid w:val="00F95891"/>
    <w:rsid w:val="00F95AE5"/>
    <w:rsid w:val="00F96FA0"/>
    <w:rsid w:val="00F96FA8"/>
    <w:rsid w:val="00FA40F4"/>
    <w:rsid w:val="00FA5549"/>
    <w:rsid w:val="00FA64E2"/>
    <w:rsid w:val="00FA65A2"/>
    <w:rsid w:val="00FB1B43"/>
    <w:rsid w:val="00FB202F"/>
    <w:rsid w:val="00FB26E0"/>
    <w:rsid w:val="00FB7E35"/>
    <w:rsid w:val="00FC073B"/>
    <w:rsid w:val="00FC195A"/>
    <w:rsid w:val="00FC1967"/>
    <w:rsid w:val="00FC2ABC"/>
    <w:rsid w:val="00FC3B84"/>
    <w:rsid w:val="00FC3C35"/>
    <w:rsid w:val="00FC54C7"/>
    <w:rsid w:val="00FC6FB8"/>
    <w:rsid w:val="00FD046C"/>
    <w:rsid w:val="00FD1AB2"/>
    <w:rsid w:val="00FD20D4"/>
    <w:rsid w:val="00FD370E"/>
    <w:rsid w:val="00FD3AC3"/>
    <w:rsid w:val="00FD5174"/>
    <w:rsid w:val="00FD5A08"/>
    <w:rsid w:val="00FD64CB"/>
    <w:rsid w:val="00FE3EF2"/>
    <w:rsid w:val="00FE45D7"/>
    <w:rsid w:val="00FE5D5E"/>
    <w:rsid w:val="00FF01A6"/>
    <w:rsid w:val="00FF2AD4"/>
    <w:rsid w:val="00FF799C"/>
    <w:rsid w:val="00FF7D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453E5"/>
  <w15:chartTrackingRefBased/>
  <w15:docId w15:val="{8E49685D-DE5D-4AF0-B849-CE105630A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903C6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026D"/>
    <w:pPr>
      <w:ind w:left="720"/>
      <w:contextualSpacing/>
    </w:pPr>
  </w:style>
  <w:style w:type="paragraph" w:styleId="Header">
    <w:name w:val="header"/>
    <w:basedOn w:val="Normal"/>
    <w:link w:val="HeaderChar"/>
    <w:uiPriority w:val="99"/>
    <w:unhideWhenUsed/>
    <w:rsid w:val="007A49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4977"/>
  </w:style>
  <w:style w:type="paragraph" w:styleId="Footer">
    <w:name w:val="footer"/>
    <w:basedOn w:val="Normal"/>
    <w:link w:val="FooterChar"/>
    <w:uiPriority w:val="99"/>
    <w:unhideWhenUsed/>
    <w:rsid w:val="007A49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4977"/>
  </w:style>
  <w:style w:type="character" w:styleId="Hyperlink">
    <w:name w:val="Hyperlink"/>
    <w:uiPriority w:val="99"/>
    <w:unhideWhenUsed/>
    <w:rsid w:val="005275AD"/>
    <w:rPr>
      <w:color w:val="0563C1"/>
      <w:u w:val="single"/>
    </w:rPr>
  </w:style>
  <w:style w:type="table" w:styleId="TableGrid">
    <w:name w:val="Table Grid"/>
    <w:basedOn w:val="TableNormal"/>
    <w:uiPriority w:val="39"/>
    <w:rsid w:val="00CE39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570D1"/>
    <w:rPr>
      <w:sz w:val="16"/>
      <w:szCs w:val="16"/>
    </w:rPr>
  </w:style>
  <w:style w:type="paragraph" w:styleId="CommentText">
    <w:name w:val="annotation text"/>
    <w:basedOn w:val="Normal"/>
    <w:link w:val="CommentTextChar"/>
    <w:uiPriority w:val="99"/>
    <w:semiHidden/>
    <w:unhideWhenUsed/>
    <w:rsid w:val="00A570D1"/>
    <w:rPr>
      <w:sz w:val="20"/>
      <w:szCs w:val="20"/>
    </w:rPr>
  </w:style>
  <w:style w:type="character" w:customStyle="1" w:styleId="CommentTextChar">
    <w:name w:val="Comment Text Char"/>
    <w:basedOn w:val="DefaultParagraphFont"/>
    <w:link w:val="CommentText"/>
    <w:uiPriority w:val="99"/>
    <w:semiHidden/>
    <w:rsid w:val="00A570D1"/>
  </w:style>
  <w:style w:type="paragraph" w:styleId="CommentSubject">
    <w:name w:val="annotation subject"/>
    <w:basedOn w:val="CommentText"/>
    <w:next w:val="CommentText"/>
    <w:link w:val="CommentSubjectChar"/>
    <w:uiPriority w:val="99"/>
    <w:semiHidden/>
    <w:unhideWhenUsed/>
    <w:rsid w:val="00A570D1"/>
    <w:rPr>
      <w:b/>
      <w:bCs/>
    </w:rPr>
  </w:style>
  <w:style w:type="character" w:customStyle="1" w:styleId="CommentSubjectChar">
    <w:name w:val="Comment Subject Char"/>
    <w:basedOn w:val="CommentTextChar"/>
    <w:link w:val="CommentSubject"/>
    <w:uiPriority w:val="99"/>
    <w:semiHidden/>
    <w:rsid w:val="00A570D1"/>
    <w:rPr>
      <w:b/>
      <w:bCs/>
    </w:rPr>
  </w:style>
  <w:style w:type="paragraph" w:styleId="BalloonText">
    <w:name w:val="Balloon Text"/>
    <w:basedOn w:val="Normal"/>
    <w:link w:val="BalloonTextChar"/>
    <w:uiPriority w:val="99"/>
    <w:semiHidden/>
    <w:unhideWhenUsed/>
    <w:rsid w:val="00A570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70D1"/>
    <w:rPr>
      <w:rFonts w:ascii="Tahoma" w:hAnsi="Tahoma" w:cs="Tahoma"/>
      <w:sz w:val="16"/>
      <w:szCs w:val="16"/>
    </w:rPr>
  </w:style>
  <w:style w:type="character" w:customStyle="1" w:styleId="Heading1Char">
    <w:name w:val="Heading 1 Char"/>
    <w:basedOn w:val="DefaultParagraphFont"/>
    <w:link w:val="Heading1"/>
    <w:uiPriority w:val="9"/>
    <w:rsid w:val="00903C6C"/>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903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410302">
      <w:bodyDiv w:val="1"/>
      <w:marLeft w:val="0"/>
      <w:marRight w:val="0"/>
      <w:marTop w:val="0"/>
      <w:marBottom w:val="0"/>
      <w:divBdr>
        <w:top w:val="none" w:sz="0" w:space="0" w:color="auto"/>
        <w:left w:val="none" w:sz="0" w:space="0" w:color="auto"/>
        <w:bottom w:val="none" w:sz="0" w:space="0" w:color="auto"/>
        <w:right w:val="none" w:sz="0" w:space="0" w:color="auto"/>
      </w:divBdr>
    </w:div>
    <w:div w:id="294793897">
      <w:bodyDiv w:val="1"/>
      <w:marLeft w:val="0"/>
      <w:marRight w:val="0"/>
      <w:marTop w:val="0"/>
      <w:marBottom w:val="0"/>
      <w:divBdr>
        <w:top w:val="none" w:sz="0" w:space="0" w:color="auto"/>
        <w:left w:val="none" w:sz="0" w:space="0" w:color="auto"/>
        <w:bottom w:val="none" w:sz="0" w:space="0" w:color="auto"/>
        <w:right w:val="none" w:sz="0" w:space="0" w:color="auto"/>
      </w:divBdr>
    </w:div>
    <w:div w:id="649792930">
      <w:bodyDiv w:val="1"/>
      <w:marLeft w:val="0"/>
      <w:marRight w:val="0"/>
      <w:marTop w:val="0"/>
      <w:marBottom w:val="0"/>
      <w:divBdr>
        <w:top w:val="none" w:sz="0" w:space="0" w:color="auto"/>
        <w:left w:val="none" w:sz="0" w:space="0" w:color="auto"/>
        <w:bottom w:val="none" w:sz="0" w:space="0" w:color="auto"/>
        <w:right w:val="none" w:sz="0" w:space="0" w:color="auto"/>
      </w:divBdr>
    </w:div>
    <w:div w:id="691296389">
      <w:bodyDiv w:val="1"/>
      <w:marLeft w:val="0"/>
      <w:marRight w:val="0"/>
      <w:marTop w:val="0"/>
      <w:marBottom w:val="0"/>
      <w:divBdr>
        <w:top w:val="none" w:sz="0" w:space="0" w:color="auto"/>
        <w:left w:val="none" w:sz="0" w:space="0" w:color="auto"/>
        <w:bottom w:val="none" w:sz="0" w:space="0" w:color="auto"/>
        <w:right w:val="none" w:sz="0" w:space="0" w:color="auto"/>
      </w:divBdr>
    </w:div>
    <w:div w:id="855996014">
      <w:bodyDiv w:val="1"/>
      <w:marLeft w:val="0"/>
      <w:marRight w:val="0"/>
      <w:marTop w:val="0"/>
      <w:marBottom w:val="0"/>
      <w:divBdr>
        <w:top w:val="none" w:sz="0" w:space="0" w:color="auto"/>
        <w:left w:val="none" w:sz="0" w:space="0" w:color="auto"/>
        <w:bottom w:val="none" w:sz="0" w:space="0" w:color="auto"/>
        <w:right w:val="none" w:sz="0" w:space="0" w:color="auto"/>
      </w:divBdr>
    </w:div>
    <w:div w:id="1026521275">
      <w:bodyDiv w:val="1"/>
      <w:marLeft w:val="0"/>
      <w:marRight w:val="0"/>
      <w:marTop w:val="0"/>
      <w:marBottom w:val="0"/>
      <w:divBdr>
        <w:top w:val="none" w:sz="0" w:space="0" w:color="auto"/>
        <w:left w:val="none" w:sz="0" w:space="0" w:color="auto"/>
        <w:bottom w:val="none" w:sz="0" w:space="0" w:color="auto"/>
        <w:right w:val="none" w:sz="0" w:space="0" w:color="auto"/>
      </w:divBdr>
    </w:div>
    <w:div w:id="1299527992">
      <w:bodyDiv w:val="1"/>
      <w:marLeft w:val="0"/>
      <w:marRight w:val="0"/>
      <w:marTop w:val="0"/>
      <w:marBottom w:val="0"/>
      <w:divBdr>
        <w:top w:val="none" w:sz="0" w:space="0" w:color="auto"/>
        <w:left w:val="none" w:sz="0" w:space="0" w:color="auto"/>
        <w:bottom w:val="none" w:sz="0" w:space="0" w:color="auto"/>
        <w:right w:val="none" w:sz="0" w:space="0" w:color="auto"/>
      </w:divBdr>
    </w:div>
    <w:div w:id="1354260493">
      <w:bodyDiv w:val="1"/>
      <w:marLeft w:val="0"/>
      <w:marRight w:val="0"/>
      <w:marTop w:val="0"/>
      <w:marBottom w:val="0"/>
      <w:divBdr>
        <w:top w:val="none" w:sz="0" w:space="0" w:color="auto"/>
        <w:left w:val="none" w:sz="0" w:space="0" w:color="auto"/>
        <w:bottom w:val="none" w:sz="0" w:space="0" w:color="auto"/>
        <w:right w:val="none" w:sz="0" w:space="0" w:color="auto"/>
      </w:divBdr>
    </w:div>
    <w:div w:id="1391684954">
      <w:bodyDiv w:val="1"/>
      <w:marLeft w:val="0"/>
      <w:marRight w:val="0"/>
      <w:marTop w:val="0"/>
      <w:marBottom w:val="0"/>
      <w:divBdr>
        <w:top w:val="none" w:sz="0" w:space="0" w:color="auto"/>
        <w:left w:val="none" w:sz="0" w:space="0" w:color="auto"/>
        <w:bottom w:val="none" w:sz="0" w:space="0" w:color="auto"/>
        <w:right w:val="none" w:sz="0" w:space="0" w:color="auto"/>
      </w:divBdr>
    </w:div>
    <w:div w:id="1563055470">
      <w:bodyDiv w:val="1"/>
      <w:marLeft w:val="0"/>
      <w:marRight w:val="0"/>
      <w:marTop w:val="0"/>
      <w:marBottom w:val="0"/>
      <w:divBdr>
        <w:top w:val="none" w:sz="0" w:space="0" w:color="auto"/>
        <w:left w:val="none" w:sz="0" w:space="0" w:color="auto"/>
        <w:bottom w:val="none" w:sz="0" w:space="0" w:color="auto"/>
        <w:right w:val="none" w:sz="0" w:space="0" w:color="auto"/>
      </w:divBdr>
    </w:div>
    <w:div w:id="1683236012">
      <w:bodyDiv w:val="1"/>
      <w:marLeft w:val="0"/>
      <w:marRight w:val="0"/>
      <w:marTop w:val="0"/>
      <w:marBottom w:val="0"/>
      <w:divBdr>
        <w:top w:val="none" w:sz="0" w:space="0" w:color="auto"/>
        <w:left w:val="none" w:sz="0" w:space="0" w:color="auto"/>
        <w:bottom w:val="none" w:sz="0" w:space="0" w:color="auto"/>
        <w:right w:val="none" w:sz="0" w:space="0" w:color="auto"/>
      </w:divBdr>
    </w:div>
    <w:div w:id="1812478288">
      <w:bodyDiv w:val="1"/>
      <w:marLeft w:val="0"/>
      <w:marRight w:val="0"/>
      <w:marTop w:val="0"/>
      <w:marBottom w:val="0"/>
      <w:divBdr>
        <w:top w:val="none" w:sz="0" w:space="0" w:color="auto"/>
        <w:left w:val="none" w:sz="0" w:space="0" w:color="auto"/>
        <w:bottom w:val="none" w:sz="0" w:space="0" w:color="auto"/>
        <w:right w:val="none" w:sz="0" w:space="0" w:color="auto"/>
      </w:divBdr>
    </w:div>
    <w:div w:id="1962303205">
      <w:bodyDiv w:val="1"/>
      <w:marLeft w:val="0"/>
      <w:marRight w:val="0"/>
      <w:marTop w:val="0"/>
      <w:marBottom w:val="0"/>
      <w:divBdr>
        <w:top w:val="none" w:sz="0" w:space="0" w:color="auto"/>
        <w:left w:val="none" w:sz="0" w:space="0" w:color="auto"/>
        <w:bottom w:val="none" w:sz="0" w:space="0" w:color="auto"/>
        <w:right w:val="none" w:sz="0" w:space="0" w:color="auto"/>
      </w:divBdr>
    </w:div>
    <w:div w:id="1991670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comments" Target="comments.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microsoft.com/office/2011/relationships/commentsExtended" Target="commentsExtended.xml"/><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xmlns:b="http://schemas.openxmlformats.org/officeDocument/2006/bibliography">
    <b:Tag>Sat02</b:Tag>
    <b:SourceType>InternetSite</b:SourceType>
    <b:Guid>{4A901659-0635-437A-8D01-83D524C2E380}</b:Guid>
    <b:Author>
      <b:Author>
        <b:NameList>
          <b:Person>
            <b:Last>Nakamoto</b:Last>
            <b:First>Satoshi</b:First>
          </b:Person>
        </b:NameList>
      </b:Author>
    </b:Author>
    <b:Title>Bitcoin: A peer-to-peer Electronic Cash System</b:Title>
    <b:Year>2002</b:Year>
    <b:YearAccessed>2018</b:YearAccessed>
    <b:MonthAccessed>July</b:MonthAccessed>
    <b:DayAccessed>12</b:DayAccessed>
    <b:URL> http://www.hashcash.org/papers/hashcash.pdf</b:URL>
    <b:RefOrder>1</b:RefOrder>
  </b:Source>
  <b:Source>
    <b:Tag>Luc18</b:Tag>
    <b:SourceType>ConferenceProceedings</b:SourceType>
    <b:Guid>{BD12840F-AD6A-41DB-A2C7-0B2B9B9BBC86}</b:Guid>
    <b:Author>
      <b:Author>
        <b:NameList>
          <b:Person>
            <b:Last>Mearian</b:Last>
            <b:First>Lucas</b:First>
          </b:Person>
        </b:NameList>
      </b:Author>
    </b:Author>
    <b:Title>What is Blockchain. The Most Disruptive Tech in Decades, Senior Reporter</b:Title>
    <b:Year>2018</b:Year>
    <b:Publisher>Computerworld, pg. 26</b:Publisher>
    <b:RefOrder>2</b:RefOrder>
  </b:Source>
  <b:Source>
    <b:Tag>Thi18</b:Tag>
    <b:SourceType>InternetSite</b:SourceType>
    <b:Guid>{4C875A56-DB00-466D-829F-F332EDB93DD7}</b:Guid>
    <b:Author>
      <b:Author>
        <b:NameList>
          <b:Person>
            <b:Last>Thieau</b:Last>
            <b:First>Mark</b:First>
            <b:Middle>Parzygnat and Don</b:Middle>
          </b:Person>
        </b:NameList>
      </b:Author>
    </b:Author>
    <b:Title>IBM Developers Works</b:Title>
    <b:Year>2018</b:Year>
    <b:YearAccessed>2018</b:YearAccessed>
    <b:MonthAccessed>May</b:MonthAccessed>
    <b:DayAccessed>26</b:DayAccessed>
    <b:URL>IBM Blockchain 101, quick-start guide for developers,  http://www.ibm.com/developerworks/cloud/library/cl-ibm-blockchain=101quick-start-guide for developers.</b:URL>
    <b:RefOrder>3</b:RefOrder>
  </b:Source>
  <b:Source>
    <b:Tag>Eph18</b:Tag>
    <b:SourceType>InternetSite</b:SourceType>
    <b:Guid>{56969A59-74C0-41CF-99C5-6FEA86AEFE3C}</b:Guid>
    <b:Author>
      <b:Author>
        <b:NameList>
          <b:Person>
            <b:Last>Feig</b:Last>
            <b:First>Ephraim</b:First>
          </b:Person>
        </b:NameList>
      </b:Author>
    </b:Author>
    <b:Title>A frame for Blockchain- Based Application</b:Title>
    <b:Year>2018</b:Year>
    <b:URL>researchgate.net/Publication/323549800, pg. 3.</b:URL>
    <b:RefOrder>4</b:RefOrder>
  </b:Source>
  <b:Source>
    <b:Tag>Kar00</b:Tag>
    <b:SourceType>ConferenceProceedings</b:SourceType>
    <b:Guid>{2C3C0542-8F7C-4D7C-91E5-78B2725BAD8A}</b:Guid>
    <b:Author>
      <b:Author>
        <b:NameList>
          <b:Person>
            <b:Last>Lakhani</b:Last>
            <b:First>Karim</b:First>
          </b:Person>
        </b:NameList>
      </b:Author>
    </b:Author>
    <b:Title>
		</b:Title>
    <b:Year>2000</b:Year>
    <b:YearAccessed>2018</b:YearAccessed>
    <b:MonthAccessed>July</b:MonthAccessed>
    <b:URL>. </b:URL>
    <b:Publisher>Harvard Business school. pg. 5.</b:Publisher>
    <b:RefOrder>5</b:RefOrder>
  </b:Source>
  <b:Source>
    <b:Tag>Dav17</b:Tag>
    <b:SourceType>ConferenceProceedings</b:SourceType>
    <b:Guid>{79154C23-3294-4082-A676-AFC6A762FB4F}</b:Guid>
    <b:Author>
      <b:Author>
        <b:NameList>
          <b:Person>
            <b:Last>Snyder</b:Last>
            <b:First>David</b:First>
          </b:Person>
        </b:NameList>
      </b:Author>
    </b:Author>
    <b:Title> Blockchain Technology for the Internet of Things</b:Title>
    <b:Year>2017</b:Year>
    <b:Publisher>Presuder 42TEK, Inc. Pg. 12.</b:Publisher>
    <b:RefOrder>6</b:RefOrder>
  </b:Source>
  <b:Source>
    <b:Tag>Mel15</b:Tag>
    <b:SourceType>ConferenceProceedings</b:SourceType>
    <b:Guid>{56162BF1-2AB9-4E4D-94F0-A37FA0BAF408}</b:Guid>
    <b:Author>
      <b:Author>
        <b:NameList>
          <b:Person>
            <b:Last>Swan</b:Last>
            <b:First>Melanie</b:First>
          </b:Person>
        </b:NameList>
      </b:Author>
    </b:Author>
    <b:Title> Blueprint for a New Economy from Blockchain</b:Title>
    <b:Year>2015</b:Year>
    <b:Publisher>https:// Blueprint for a New Economy from Blockchain, pg.34</b:Publisher>
    <b:RefOrder>7</b:RefOrder>
  </b:Source>
  <b:Source>
    <b:Tag>Nit15</b:Tag>
    <b:SourceType>ConferenceProceedings</b:SourceType>
    <b:Guid>{38C1F688-554C-40E0-BC33-4EDADE3F4E9A}</b:Guid>
    <b:Author>
      <b:Author>
        <b:NameList>
          <b:Person>
            <b:Last>Gaur</b:Last>
            <b:First>Nitin</b:First>
          </b:Person>
        </b:NameList>
      </b:Author>
    </b:Author>
    <b:Title>Presentation: Making Blockchain Real for Business</b:Title>
    <b:Year>2015</b:Year>
    <b:RefOrder>8</b:RefOrder>
  </b:Source>
  <b:Source>
    <b:Tag>Stu91</b:Tag>
    <b:SourceType>InternetSite</b:SourceType>
    <b:Guid>{0F0D5933-F642-41C4-8648-7FF71910308E}</b:Guid>
    <b:Title>How to Time- Stamp a Digital Document, </b:Title>
    <b:Year>1991</b:Year>
    <b:Author>
      <b:Author>
        <b:NameList>
          <b:Person>
            <b:Last>Stornetta</b:Last>
            <b:First>Stuant</b:First>
            <b:Middle>Haber and W. Scott</b:Middle>
          </b:Person>
        </b:NameList>
      </b:Author>
    </b:Author>
    <b:YearAccessed>2018</b:YearAccessed>
    <b:MonthAccessed>July</b:MonthAccessed>
    <b:URL>https://www.anf.es/pdf/Haber_Stornetta.pdf</b:URL>
    <b:RefOrder>9</b:RefOrder>
  </b:Source>
  <b:Source>
    <b:Tag>Chr17</b:Tag>
    <b:SourceType>InternetSite</b:SourceType>
    <b:Guid>{34D6AD3D-A224-48D9-AA5A-6A1843BCB983}</b:Guid>
    <b:Author>
      <b:Author>
        <b:NameList>
          <b:Person>
            <b:Last>Veness</b:Last>
            <b:First>Chris</b:First>
          </b:Person>
        </b:NameList>
      </b:Author>
    </b:Author>
    <b:Title>Morable Type Scripts, </b:Title>
    <b:Year>2017</b:Year>
    <b:YearAccessed>2018</b:YearAccessed>
    <b:MonthAccessed>July</b:MonthAccessed>
    <b:DayAccessed>12</b:DayAccessed>
    <b:URL>https://www.movable type.co.uk/scripts/sha256.html.</b:URL>
    <b:RefOrder>10</b:RefOrder>
  </b:Source>
  <b:Source>
    <b:Tag>And16</b:Tag>
    <b:SourceType>InternetSite</b:SourceType>
    <b:Guid>{C8726AAD-3E86-4E8F-8F1A-7ACB67A9DA98}</b:Guid>
    <b:Author>
      <b:Author>
        <b:NameList>
          <b:Person>
            <b:Last>Bronworth</b:Last>
            <b:First>Anders</b:First>
          </b:Person>
        </b:NameList>
      </b:Author>
    </b:Author>
    <b:Title>MIT License</b:Title>
    <b:Year>2016</b:Year>
    <b:YearAccessed>2018</b:YearAccessed>
    <b:URL>https://www.github.com/anders94/blockchain-demo/blob/master/LICENSE.</b:URL>
    <b:RefOrder>11</b:RefOrder>
  </b:Source>
  <b:Source>
    <b:Tag>Kir18</b:Tag>
    <b:SourceType>InternetSite</b:SourceType>
    <b:Guid>{06FB6E1C-23DE-45CE-94DB-EC8AC5429AC1}</b:Guid>
    <b:Author>
      <b:Author>
        <b:NameList>
          <b:Person>
            <b:Last>Hadelin</b:Last>
            <b:First>Kiril</b:First>
            <b:Middle>and</b:Middle>
          </b:Person>
        </b:NameList>
      </b:Author>
    </b:Author>
    <b:Title>Blockchain A-Z Course, Super Data Science, </b:Title>
    <b:Year>2018</b:Year>
    <b:YearAccessed>2018</b:YearAccessed>
    <b:MonthAccessed>May</b:MonthAccessed>
    <b:DayAccessed>28</b:DayAccessed>
    <b:URL>https://www.superdatascience.com.</b:URL>
    <b:RefOrder>12</b:RefOrder>
  </b:Source>
  <b:Source>
    <b:Tag>Wou08</b:Tag>
    <b:SourceType>InternetSite</b:SourceType>
    <b:Guid>{3BC88A51-0669-4BDB-817C-434BBF8F2D9C}</b:Guid>
    <b:Author>
      <b:Author>
        <b:NameList>
          <b:Person>
            <b:Last>Werkhaven</b:Last>
            <b:First>Wouter</b:First>
            <b:Middle>Penard and Van</b:Middle>
          </b:Person>
        </b:NameList>
      </b:Author>
    </b:Author>
    <b:Title>On the Secure Hash Algorithm Family (chapter 1 of cryptography in context)  </b:Title>
    <b:Year> 2008</b:Year>
    <b:YearAccessed>2018</b:YearAccessed>
    <b:MonthAccessed>July</b:MonthAccessed>
    <b:URL>https://www.stuff.science.uu.nl/~tel 00101/liter/books/cryp cont.pdf.</b:URL>
    <b:RefOrder>13</b:RefOrder>
  </b:Source>
  <b:Source>
    <b:Tag>Chr171</b:Tag>
    <b:SourceType>InternetSite</b:SourceType>
    <b:Guid>{7604F4AE-2383-4EB2-AEDB-B21829E0C011}</b:Guid>
    <b:Author>
      <b:Author>
        <b:NameList>
          <b:Person>
            <b:Last>Christ Berg</b:Last>
            <b:First>Sinclair</b:First>
            <b:Middle>Davidson and Jason Potte</b:Middle>
          </b:Person>
        </b:NameList>
      </b:Author>
    </b:Author>
    <b:Title>The Blockcain Economy: A Beginner’s Guide to Institutional Cryptoeconomics</b:Title>
    <b:Year>2017</b:Year>
    <b:YearAccessed>2018</b:YearAccessed>
    <b:MonthAccessed>July</b:MonthAccessed>
    <b:URL>https://www.medium.com/@cryptoeconomics/the-blockchain-economy-a-beginners-guide-to-institutional-cryptoeconomics-64bf2fbeec</b:URL>
    <b:RefOrder>14</b:RefOrder>
  </b:Source>
  <b:Source>
    <b:Tag>Vit17</b:Tag>
    <b:SourceType>DocumentFromInternetSite</b:SourceType>
    <b:Guid>{D7F50E3A-BE2C-4E6D-9BC0-6E0861BCDBF7}</b:Guid>
    <b:Author>
      <b:Author>
        <b:NameList>
          <b:Person>
            <b:Last>Buterin</b:Last>
            <b:First>Vitalik</b:First>
          </b:Person>
        </b:NameList>
      </b:Author>
    </b:Author>
    <b:Title>The Meaning of Decentralization</b:Title>
    <b:Year>2017</b:Year>
    <b:YearAccessed>2018</b:YearAccessed>
    <b:URL>https://www.medium.com/@vitalikbuterin/the-meaning of decentralization-a0c92b76a274</b:URL>
    <b:RefOrder>15</b:RefOrder>
  </b:Source>
  <b:Source>
    <b:Tag>Les82</b:Tag>
    <b:SourceType>InternetSite</b:SourceType>
    <b:Guid>{A9BDED53-E9EB-4607-9337-9930C27CDDCD}</b:Guid>
    <b:Author>
      <b:Author>
        <b:NameList>
          <b:Person>
            <b:Last>Leslie Lamport</b:Last>
            <b:First>Robert</b:First>
            <b:Middle>Shostak and Marshall Pease</b:Middle>
          </b:Person>
        </b:NameList>
      </b:Author>
    </b:Author>
    <b:Title>The Byzantine Generals Problem</b:Title>
    <b:Year>1982</b:Year>
    <b:YearAccessed>2018</b:YearAccessed>
    <b:URL>https://people.eecs.berkeley.edu/~luca/cs174/byzantine.pdf.</b:URL>
    <b:RefOrder>16</b:RefOrder>
  </b:Source>
  <b:Source>
    <b:Tag>Sat08</b:Tag>
    <b:SourceType>InternetSite</b:SourceType>
    <b:Guid>{5DC45C43-3DC0-4D0E-8314-C177796000FF}</b:Guid>
    <b:Author>
      <b:Author>
        <b:NameList>
          <b:Person>
            <b:Last>Nakamoto</b:Last>
            <b:First>Satoshi</b:First>
          </b:Person>
        </b:NameList>
      </b:Author>
    </b:Author>
    <b:Title>Bitcoin P2P-Cash Paper,</b:Title>
    <b:Year>2008</b:Year>
    <b:YearAccessed>2018</b:YearAccessed>
    <b:MonthAccessed>August</b:MonthAccessed>
    <b:URL>http://www.moril-achieve.com/cryptography@metzdowd.com/msgo9997.html</b:URL>
    <b:RefOrder>17</b:RefOrder>
  </b:Source>
  <b:Source>
    <b:Tag>INE17</b:Tag>
    <b:SourceType>InternetSite</b:SourceType>
    <b:Guid>{16433900-21FF-4203-B589-0D96F9FF0649}</b:Guid>
    <b:Author>
      <b:Author>
        <b:NameList>
          <b:Person>
            <b:Last>INEC</b:Last>
          </b:Person>
        </b:NameList>
      </b:Author>
    </b:Author>
    <b:Title>INEC Card Reader - Wikipedia, the free Encyclopedia</b:Title>
    <b:Year>2017</b:Year>
    <b:YearAccessed>2018</b:YearAccessed>
    <b:MonthAccessed>May</b:MonthAccessed>
    <b:URL>https://en.wikipedia.org/wiki/INEC_card_reader</b:URL>
    <b:RefOrder>18</b:RefOrder>
  </b:Source>
  <b:Source>
    <b:Tag>INE18</b:Tag>
    <b:SourceType>InternetSite</b:SourceType>
    <b:Guid>{7C39341F-E222-47B3-963C-E993E7FE0950}</b:Guid>
    <b:Author>
      <b:Author>
        <b:NameList>
          <b:Person>
            <b:Last>INEC</b:Last>
          </b:Person>
        </b:NameList>
      </b:Author>
    </b:Author>
    <b:Title>INEC Statement on Card Reader Demonstration</b:Title>
    <b:Year>2018</b:Year>
    <b:YearAccessed>2018</b:YearAccessed>
    <b:MonthAccessed>July</b:MonthAccessed>
    <b:DayAccessed>25</b:DayAccessed>
    <b:URL>http://www.inecnigeria.org/?inecnews=inec-statement-on-card-reader-demonstration</b:URL>
    <b:RefOrder>19</b:RefOrder>
  </b:Source>
  <b:Source>
    <b:Tag>Kel16</b:Tag>
    <b:SourceType>InternetSite</b:SourceType>
    <b:Guid>{9A375296-6EF5-45FC-AD86-502DDC4DFE93}</b:Guid>
    <b:Author>
      <b:Author>
        <b:NameList>
          <b:Person>
            <b:Last>Ebiri</b:Last>
            <b:First>Kelvin</b:First>
          </b:Person>
        </b:NameList>
      </b:Author>
    </b:Author>
    <b:Title>The Guardian News, How Card Readers Were Manipulated by INEC</b:Title>
    <b:Year>2016</b:Year>
    <b:YearAccessed>2018</b:YearAccessed>
    <b:MonthAccessed>May</b:MonthAccessed>
    <b:URL>https://www.guardia.ng/news/how-cardreaders-were-manipulated-by-inec</b:URL>
    <b:RefOrder>20</b:RefOrder>
  </b:Source>
  <b:Source>
    <b:Tag>Res18</b:Tag>
    <b:SourceType>InternetSite</b:SourceType>
    <b:Guid>{F6125E6C-AA16-452E-ABE4-224B0DA7F957}</b:Guid>
    <b:Author>
      <b:Author>
        <b:NameList>
          <b:Person>
            <b:Last>Researchers</b:Last>
          </b:Person>
        </b:NameList>
      </b:Author>
    </b:Author>
    <b:Title>INEC Nigeria</b:Title>
    <b:Year>2018</b:Year>
    <b:YearAccessed>2018</b:YearAccessed>
    <b:MonthAccessed>May</b:MonthAccessed>
    <b:URL>http://www.inecnigeria.org/?page_id=797</b:URL>
    <b:RefOrder>21</b:RefOrder>
  </b:Source>
  <b:Source>
    <b:Tag>Mic15</b:Tag>
    <b:SourceType>ConferenceProceedings</b:SourceType>
    <b:Guid>{3C30D20F-01A0-42E7-9EA3-3C34564E4C6A}</b:Guid>
    <b:Author>
      <b:Author>
        <b:NameList>
          <b:Person>
            <b:Last>Nachiappan</b:Last>
            <b:First>Michael</b:First>
            <b:Middle>Crosby and</b:Middle>
          </b:Person>
        </b:NameList>
      </b:Author>
    </b:Author>
    <b:Title>Blockchain Technology Beyond Bitcoin</b:Title>
    <b:Year>2015</b:Year>
    <b:Publisher>Sutardja center for Entrepreneurship and Technology, Berkeley Engineering, Pg.12</b:Publisher>
    <b:RefOrder>22</b:RefOrder>
  </b:Source>
</b:Sources>
</file>

<file path=customXml/itemProps1.xml><?xml version="1.0" encoding="utf-8"?>
<ds:datastoreItem xmlns:ds="http://schemas.openxmlformats.org/officeDocument/2006/customXml" ds:itemID="{C8CA4A2E-62AE-494D-BE3C-F460B1BFD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TotalTime>
  <Pages>20</Pages>
  <Words>6296</Words>
  <Characters>35888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42100</CharactersWithSpaces>
  <SharedDoc>false</SharedDoc>
  <HLinks>
    <vt:vector size="54" baseType="variant">
      <vt:variant>
        <vt:i4>3735564</vt:i4>
      </vt:variant>
      <vt:variant>
        <vt:i4>24</vt:i4>
      </vt:variant>
      <vt:variant>
        <vt:i4>0</vt:i4>
      </vt:variant>
      <vt:variant>
        <vt:i4>5</vt:i4>
      </vt:variant>
      <vt:variant>
        <vt:lpwstr>http://www.moril-achieve.com/cryptography@metzdowd.com/msgo9997.html</vt:lpwstr>
      </vt:variant>
      <vt:variant>
        <vt:lpwstr/>
      </vt:variant>
      <vt:variant>
        <vt:i4>2228349</vt:i4>
      </vt:variant>
      <vt:variant>
        <vt:i4>21</vt:i4>
      </vt:variant>
      <vt:variant>
        <vt:i4>0</vt:i4>
      </vt:variant>
      <vt:variant>
        <vt:i4>5</vt:i4>
      </vt:variant>
      <vt:variant>
        <vt:lpwstr>https://people.eecs.berkeley.edu/~luca/cs174/byzantine.pdf</vt:lpwstr>
      </vt:variant>
      <vt:variant>
        <vt:lpwstr/>
      </vt:variant>
      <vt:variant>
        <vt:i4>1769523</vt:i4>
      </vt:variant>
      <vt:variant>
        <vt:i4>18</vt:i4>
      </vt:variant>
      <vt:variant>
        <vt:i4>0</vt:i4>
      </vt:variant>
      <vt:variant>
        <vt:i4>5</vt:i4>
      </vt:variant>
      <vt:variant>
        <vt:lpwstr>https://www.medium.com/@vitalikbuterin/the-meaning of decentralization-a0c92b76a274</vt:lpwstr>
      </vt:variant>
      <vt:variant>
        <vt:lpwstr/>
      </vt:variant>
      <vt:variant>
        <vt:i4>6357017</vt:i4>
      </vt:variant>
      <vt:variant>
        <vt:i4>15</vt:i4>
      </vt:variant>
      <vt:variant>
        <vt:i4>0</vt:i4>
      </vt:variant>
      <vt:variant>
        <vt:i4>5</vt:i4>
      </vt:variant>
      <vt:variant>
        <vt:lpwstr>mailto:.com/@cryptoeconomics/the-blockchain-economy-a-beginners-guide-to-institutional-cryptoeconomics-64bf2fbeec4</vt:lpwstr>
      </vt:variant>
      <vt:variant>
        <vt:lpwstr/>
      </vt:variant>
      <vt:variant>
        <vt:i4>1245213</vt:i4>
      </vt:variant>
      <vt:variant>
        <vt:i4>12</vt:i4>
      </vt:variant>
      <vt:variant>
        <vt:i4>0</vt:i4>
      </vt:variant>
      <vt:variant>
        <vt:i4>5</vt:i4>
      </vt:variant>
      <vt:variant>
        <vt:lpwstr>https://www.stuff.science.uu.nl/~tel</vt:lpwstr>
      </vt:variant>
      <vt:variant>
        <vt:lpwstr/>
      </vt:variant>
      <vt:variant>
        <vt:i4>2097190</vt:i4>
      </vt:variant>
      <vt:variant>
        <vt:i4>9</vt:i4>
      </vt:variant>
      <vt:variant>
        <vt:i4>0</vt:i4>
      </vt:variant>
      <vt:variant>
        <vt:i4>5</vt:i4>
      </vt:variant>
      <vt:variant>
        <vt:lpwstr>https://www.github.com/and</vt:lpwstr>
      </vt:variant>
      <vt:variant>
        <vt:lpwstr/>
      </vt:variant>
      <vt:variant>
        <vt:i4>327772</vt:i4>
      </vt:variant>
      <vt:variant>
        <vt:i4>6</vt:i4>
      </vt:variant>
      <vt:variant>
        <vt:i4>0</vt:i4>
      </vt:variant>
      <vt:variant>
        <vt:i4>5</vt:i4>
      </vt:variant>
      <vt:variant>
        <vt:lpwstr>https://www.movable/</vt:lpwstr>
      </vt:variant>
      <vt:variant>
        <vt:lpwstr/>
      </vt:variant>
      <vt:variant>
        <vt:i4>6553664</vt:i4>
      </vt:variant>
      <vt:variant>
        <vt:i4>3</vt:i4>
      </vt:variant>
      <vt:variant>
        <vt:i4>0</vt:i4>
      </vt:variant>
      <vt:variant>
        <vt:i4>5</vt:i4>
      </vt:variant>
      <vt:variant>
        <vt:lpwstr>https://www.anf.es/pdf/Haber_Stornetta.pdf</vt:lpwstr>
      </vt:variant>
      <vt:variant>
        <vt:lpwstr/>
      </vt:variant>
      <vt:variant>
        <vt:i4>262157</vt:i4>
      </vt:variant>
      <vt:variant>
        <vt:i4>0</vt:i4>
      </vt:variant>
      <vt:variant>
        <vt:i4>0</vt:i4>
      </vt:variant>
      <vt:variant>
        <vt:i4>5</vt:i4>
      </vt:variant>
      <vt:variant>
        <vt:lpwstr>http://www.ibm.com/developerworks/cloud/library/cl-ibm-blockchain=101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Engr. Eniola Ishola</dc:creator>
  <cp:keywords/>
  <dc:description/>
  <cp:lastModifiedBy>Eniola</cp:lastModifiedBy>
  <cp:revision>166</cp:revision>
  <dcterms:created xsi:type="dcterms:W3CDTF">2018-08-06T20:23:00Z</dcterms:created>
  <dcterms:modified xsi:type="dcterms:W3CDTF">2018-10-04T11:47:00Z</dcterms:modified>
</cp:coreProperties>
</file>